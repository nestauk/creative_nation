
<file path=[Content_Types].xml><?xml version="1.0" encoding="utf-8"?>
<Types xmlns="http://schemas.openxmlformats.org/package/2006/content-types">
  <Default Extension="xml" ContentType="application/xml"/>
  <Default Extension="png" ContentType="image/png"/>
  <Default Extension="xls" ContentType="application/vnd.ms-excel"/>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1C39AC" w14:textId="77777777" w:rsidR="0057118F" w:rsidRPr="0057118F" w:rsidRDefault="0057118F" w:rsidP="005428F3">
      <w:pPr>
        <w:rPr>
          <w:rFonts w:cstheme="minorHAnsi"/>
          <w:b/>
          <w:position w:val="-22"/>
          <w:sz w:val="20"/>
          <w:szCs w:val="20"/>
        </w:rPr>
      </w:pPr>
      <w:r w:rsidRPr="0057118F">
        <w:rPr>
          <w:b/>
        </w:rPr>
        <w:t>Creative Industries information for applicants</w:t>
      </w:r>
    </w:p>
    <w:p w14:paraId="60DD2DFC" w14:textId="77777777" w:rsidR="00562035" w:rsidRPr="00B65CBE" w:rsidRDefault="0057118F" w:rsidP="0057118F">
      <w:pPr>
        <w:rPr>
          <w:rFonts w:cstheme="minorHAnsi"/>
          <w:b/>
        </w:rPr>
      </w:pPr>
      <w:bookmarkStart w:id="0" w:name="bookmark0"/>
      <w:bookmarkStart w:id="1" w:name="1._Summary"/>
      <w:bookmarkEnd w:id="0"/>
      <w:bookmarkEnd w:id="1"/>
      <w:r w:rsidRPr="00B65CBE">
        <w:rPr>
          <w:rFonts w:cstheme="minorHAnsi"/>
          <w:b/>
        </w:rPr>
        <w:t>Background</w:t>
      </w:r>
    </w:p>
    <w:p w14:paraId="203A06B9" w14:textId="77777777" w:rsidR="004D5085" w:rsidRDefault="0057118F" w:rsidP="004D5085">
      <w:pPr>
        <w:jc w:val="both"/>
        <w:rPr>
          <w:rFonts w:cstheme="minorHAnsi"/>
        </w:rPr>
      </w:pPr>
      <w:r w:rsidRPr="00B65CBE">
        <w:rPr>
          <w:rFonts w:cstheme="minorHAnsi"/>
        </w:rPr>
        <w:t>The Creative Industries Clusters Programme recognises that there</w:t>
      </w:r>
      <w:r w:rsidR="001D1278">
        <w:rPr>
          <w:rFonts w:cstheme="minorHAnsi"/>
        </w:rPr>
        <w:t xml:space="preserve"> are</w:t>
      </w:r>
      <w:r w:rsidRPr="00B65CBE">
        <w:rPr>
          <w:rFonts w:cstheme="minorHAnsi"/>
        </w:rPr>
        <w:t xml:space="preserve"> </w:t>
      </w:r>
      <w:r w:rsidR="00AE1E76">
        <w:rPr>
          <w:rFonts w:cstheme="minorHAnsi"/>
        </w:rPr>
        <w:t xml:space="preserve">different types of </w:t>
      </w:r>
      <w:r w:rsidRPr="00B65CBE">
        <w:rPr>
          <w:rFonts w:cstheme="minorHAnsi"/>
        </w:rPr>
        <w:t xml:space="preserve">data and evidence which </w:t>
      </w:r>
      <w:r w:rsidR="00AE1E76">
        <w:rPr>
          <w:rFonts w:cstheme="minorHAnsi"/>
        </w:rPr>
        <w:t xml:space="preserve">can inform our understanding of the Creative Industries, how they are currently supported and how they interact with research organisations. Some of </w:t>
      </w:r>
      <w:del w:id="2" w:author="Juan Mateos-Garcia" w:date="2017-10-16T20:59:00Z">
        <w:r w:rsidR="00AE1E76" w:rsidDel="0097512C">
          <w:rPr>
            <w:rFonts w:cstheme="minorHAnsi"/>
          </w:rPr>
          <w:delText xml:space="preserve">this </w:delText>
        </w:r>
      </w:del>
      <w:ins w:id="3" w:author="Juan Mateos-Garcia" w:date="2017-10-16T20:59:00Z">
        <w:r w:rsidR="0097512C">
          <w:rPr>
            <w:rFonts w:cstheme="minorHAnsi"/>
          </w:rPr>
          <w:t>these</w:t>
        </w:r>
        <w:r w:rsidR="0097512C">
          <w:rPr>
            <w:rFonts w:cstheme="minorHAnsi"/>
          </w:rPr>
          <w:t xml:space="preserve"> </w:t>
        </w:r>
      </w:ins>
      <w:r w:rsidR="00AE1E76">
        <w:rPr>
          <w:rFonts w:cstheme="minorHAnsi"/>
        </w:rPr>
        <w:t xml:space="preserve">data </w:t>
      </w:r>
      <w:r w:rsidRPr="00B65CBE">
        <w:rPr>
          <w:rFonts w:cstheme="minorHAnsi"/>
        </w:rPr>
        <w:t xml:space="preserve">will be useful </w:t>
      </w:r>
      <w:r w:rsidR="004D5085">
        <w:rPr>
          <w:rFonts w:cstheme="minorHAnsi"/>
        </w:rPr>
        <w:t xml:space="preserve">to make publicly available as </w:t>
      </w:r>
      <w:r w:rsidRPr="00B65CBE">
        <w:rPr>
          <w:rFonts w:cstheme="minorHAnsi"/>
        </w:rPr>
        <w:t xml:space="preserve">exciting and innovative </w:t>
      </w:r>
      <w:r w:rsidR="005428F3">
        <w:rPr>
          <w:rFonts w:cstheme="minorHAnsi"/>
        </w:rPr>
        <w:t>collaborative R&amp;D programmes are scoped and established</w:t>
      </w:r>
      <w:r w:rsidR="004D5085">
        <w:rPr>
          <w:rFonts w:cstheme="minorHAnsi"/>
        </w:rPr>
        <w:t xml:space="preserve"> for the Creative Industries Clusters Programme</w:t>
      </w:r>
      <w:r w:rsidR="005428F3">
        <w:rPr>
          <w:rFonts w:cstheme="minorHAnsi"/>
        </w:rPr>
        <w:t xml:space="preserve">. </w:t>
      </w:r>
    </w:p>
    <w:p w14:paraId="6D20A971" w14:textId="77777777" w:rsidR="0057118F" w:rsidRDefault="007556DD" w:rsidP="004D5085">
      <w:pPr>
        <w:jc w:val="both"/>
        <w:rPr>
          <w:rFonts w:cstheme="minorHAnsi"/>
        </w:rPr>
      </w:pPr>
      <w:r w:rsidRPr="005428F3">
        <w:rPr>
          <w:rFonts w:cstheme="minorHAnsi"/>
        </w:rPr>
        <w:t xml:space="preserve">The Programme is exploring different additional datasets and analyses which can be made available to applicants and </w:t>
      </w:r>
      <w:r w:rsidR="005428F3">
        <w:rPr>
          <w:rFonts w:cstheme="minorHAnsi"/>
        </w:rPr>
        <w:t>eventual award holders and has embarked on phased activity to collect information relevant to the Programme since August 2017 and the launch of the Polic</w:t>
      </w:r>
      <w:r w:rsidR="004D5085">
        <w:rPr>
          <w:rFonts w:cstheme="minorHAnsi"/>
        </w:rPr>
        <w:t xml:space="preserve">y and Evidence Centre in Summer </w:t>
      </w:r>
      <w:r w:rsidR="005428F3">
        <w:rPr>
          <w:rFonts w:cstheme="minorHAnsi"/>
        </w:rPr>
        <w:t>2018.</w:t>
      </w:r>
    </w:p>
    <w:p w14:paraId="191143C6" w14:textId="77777777" w:rsidR="005428F3" w:rsidRPr="00B65CBE" w:rsidRDefault="005428F3" w:rsidP="004D5085">
      <w:pPr>
        <w:jc w:val="both"/>
        <w:rPr>
          <w:rFonts w:cstheme="minorHAnsi"/>
        </w:rPr>
      </w:pPr>
      <w:r>
        <w:rPr>
          <w:rFonts w:cstheme="minorHAnsi"/>
        </w:rPr>
        <w:t>The Programme has commissioned an initial analysis of the 2015 data from the Office of National Statistics to be made available to applicants. Further data and analyses</w:t>
      </w:r>
      <w:r w:rsidR="00EB3E27">
        <w:rPr>
          <w:rFonts w:cstheme="minorHAnsi"/>
        </w:rPr>
        <w:t xml:space="preserve"> </w:t>
      </w:r>
      <w:r w:rsidR="002C1091">
        <w:rPr>
          <w:rFonts w:cstheme="minorHAnsi"/>
        </w:rPr>
        <w:t>may</w:t>
      </w:r>
      <w:r w:rsidR="00EB3E27">
        <w:rPr>
          <w:rFonts w:cstheme="minorHAnsi"/>
        </w:rPr>
        <w:t xml:space="preserve"> be made available in 2018 to support bid development between Stage 1 and Stage 2 and to inform successful award holders of the Creative R&amp;D Partnerships and the Policy and Evidence Centre.</w:t>
      </w:r>
    </w:p>
    <w:p w14:paraId="4661AFD0" w14:textId="77777777" w:rsidR="0057118F" w:rsidRPr="002A306A" w:rsidRDefault="0057118F" w:rsidP="004D5085">
      <w:pPr>
        <w:jc w:val="both"/>
        <w:rPr>
          <w:rFonts w:cstheme="minorHAnsi"/>
        </w:rPr>
      </w:pPr>
      <w:r w:rsidRPr="00B65CBE">
        <w:rPr>
          <w:rFonts w:cstheme="minorHAnsi"/>
        </w:rPr>
        <w:t>NESTA</w:t>
      </w:r>
      <w:r w:rsidR="004D5085">
        <w:rPr>
          <w:rFonts w:cstheme="minorHAnsi"/>
        </w:rPr>
        <w:t xml:space="preserve"> </w:t>
      </w:r>
      <w:del w:id="4" w:author="Juan Mateos-Garcia" w:date="2017-10-16T21:00:00Z">
        <w:r w:rsidR="004D5085" w:rsidDel="0097512C">
          <w:rPr>
            <w:rFonts w:cstheme="minorHAnsi"/>
          </w:rPr>
          <w:delText>and Frontier Economics</w:delText>
        </w:r>
        <w:r w:rsidRPr="00B65CBE" w:rsidDel="0097512C">
          <w:rPr>
            <w:rFonts w:cstheme="minorHAnsi"/>
          </w:rPr>
          <w:delText xml:space="preserve"> </w:delText>
        </w:r>
      </w:del>
      <w:r w:rsidRPr="00B65CBE">
        <w:rPr>
          <w:rFonts w:cstheme="minorHAnsi"/>
        </w:rPr>
        <w:t>have provided an analysis for</w:t>
      </w:r>
      <w:r w:rsidR="005428F3">
        <w:rPr>
          <w:rFonts w:cstheme="minorHAnsi"/>
        </w:rPr>
        <w:t xml:space="preserve"> the Programme</w:t>
      </w:r>
      <w:r w:rsidRPr="00B65CBE">
        <w:rPr>
          <w:rFonts w:cstheme="minorHAnsi"/>
        </w:rPr>
        <w:t xml:space="preserve"> of the</w:t>
      </w:r>
      <w:r w:rsidR="007314D7">
        <w:rPr>
          <w:rFonts w:cstheme="minorHAnsi"/>
        </w:rPr>
        <w:t xml:space="preserve"> 2015 </w:t>
      </w:r>
      <w:r w:rsidR="00EB3E27">
        <w:rPr>
          <w:rFonts w:cstheme="minorHAnsi"/>
        </w:rPr>
        <w:t xml:space="preserve">ONS </w:t>
      </w:r>
      <w:r w:rsidR="007314D7">
        <w:rPr>
          <w:rFonts w:cstheme="minorHAnsi"/>
        </w:rPr>
        <w:t xml:space="preserve">data on employment and business </w:t>
      </w:r>
      <w:r w:rsidR="001D1278">
        <w:rPr>
          <w:rFonts w:cstheme="minorHAnsi"/>
        </w:rPr>
        <w:t>specialisation.</w:t>
      </w:r>
      <w:r w:rsidR="002A306A">
        <w:rPr>
          <w:rFonts w:cstheme="minorHAnsi"/>
        </w:rPr>
        <w:t xml:space="preserve"> This analysis builds on the methodology used by NESTA for the </w:t>
      </w:r>
      <w:r w:rsidR="002A306A">
        <w:rPr>
          <w:rFonts w:cstheme="minorHAnsi"/>
          <w:i/>
        </w:rPr>
        <w:t xml:space="preserve">Geography of Creativity in the UK: Creative cluster, creative people and creative networks </w:t>
      </w:r>
      <w:r w:rsidR="007556DD">
        <w:rPr>
          <w:rFonts w:cstheme="minorHAnsi"/>
        </w:rPr>
        <w:t>(2016) report by Juan Mateos-Garcia and Hasan Bak</w:t>
      </w:r>
      <w:r w:rsidR="002C1091">
        <w:rPr>
          <w:rFonts w:cstheme="minorHAnsi"/>
        </w:rPr>
        <w:t>h</w:t>
      </w:r>
      <w:r w:rsidR="007556DD">
        <w:rPr>
          <w:rFonts w:cstheme="minorHAnsi"/>
        </w:rPr>
        <w:t>shi.</w:t>
      </w:r>
      <w:r w:rsidR="007556DD">
        <w:rPr>
          <w:rStyle w:val="FootnoteReference"/>
          <w:rFonts w:cstheme="minorHAnsi"/>
        </w:rPr>
        <w:footnoteReference w:id="1"/>
      </w:r>
    </w:p>
    <w:p w14:paraId="2CA290D6" w14:textId="77777777" w:rsidR="00EB3E27" w:rsidRDefault="00EB3E27" w:rsidP="0057118F">
      <w:pPr>
        <w:rPr>
          <w:rFonts w:cstheme="minorHAnsi"/>
          <w:b/>
        </w:rPr>
      </w:pPr>
    </w:p>
    <w:p w14:paraId="739B2626" w14:textId="77777777" w:rsidR="0057118F" w:rsidRPr="00B65CBE" w:rsidRDefault="0057118F" w:rsidP="004D5085">
      <w:pPr>
        <w:jc w:val="both"/>
        <w:rPr>
          <w:rFonts w:cstheme="minorHAnsi"/>
          <w:b/>
        </w:rPr>
      </w:pPr>
      <w:r w:rsidRPr="00B65CBE">
        <w:rPr>
          <w:rFonts w:cstheme="minorHAnsi"/>
          <w:b/>
        </w:rPr>
        <w:t>The Data</w:t>
      </w:r>
    </w:p>
    <w:p w14:paraId="221379CA" w14:textId="77777777" w:rsidR="0057118F" w:rsidRPr="00B65CBE" w:rsidRDefault="0057118F" w:rsidP="004D5085">
      <w:pPr>
        <w:jc w:val="both"/>
        <w:rPr>
          <w:rFonts w:cstheme="minorHAnsi"/>
        </w:rPr>
      </w:pPr>
      <w:r w:rsidRPr="00B65CBE">
        <w:rPr>
          <w:rFonts w:cstheme="minorHAnsi"/>
        </w:rPr>
        <w:t>The information below includes the following:</w:t>
      </w:r>
    </w:p>
    <w:p w14:paraId="60340921" w14:textId="77777777" w:rsidR="00CD412F" w:rsidRDefault="00CD412F" w:rsidP="004D5085">
      <w:pPr>
        <w:pStyle w:val="ListParagraph"/>
        <w:numPr>
          <w:ilvl w:val="0"/>
          <w:numId w:val="1"/>
        </w:numPr>
        <w:jc w:val="both"/>
        <w:rPr>
          <w:rFonts w:asciiTheme="minorHAnsi" w:hAnsiTheme="minorHAnsi" w:cstheme="minorHAnsi"/>
          <w:sz w:val="22"/>
          <w:szCs w:val="22"/>
        </w:rPr>
      </w:pPr>
      <w:r>
        <w:rPr>
          <w:rFonts w:asciiTheme="minorHAnsi" w:hAnsiTheme="minorHAnsi" w:cstheme="minorHAnsi"/>
          <w:sz w:val="22"/>
          <w:szCs w:val="22"/>
        </w:rPr>
        <w:t>A</w:t>
      </w:r>
      <w:r w:rsidR="008130E1">
        <w:rPr>
          <w:rFonts w:asciiTheme="minorHAnsi" w:hAnsiTheme="minorHAnsi" w:cstheme="minorHAnsi"/>
          <w:sz w:val="22"/>
          <w:szCs w:val="22"/>
        </w:rPr>
        <w:t xml:space="preserve"> series of notes and caveats to support how the </w:t>
      </w:r>
      <w:r>
        <w:rPr>
          <w:rFonts w:asciiTheme="minorHAnsi" w:hAnsiTheme="minorHAnsi" w:cstheme="minorHAnsi"/>
          <w:sz w:val="22"/>
          <w:szCs w:val="22"/>
        </w:rPr>
        <w:t>data</w:t>
      </w:r>
      <w:r w:rsidR="008130E1">
        <w:rPr>
          <w:rFonts w:asciiTheme="minorHAnsi" w:hAnsiTheme="minorHAnsi" w:cstheme="minorHAnsi"/>
          <w:sz w:val="22"/>
          <w:szCs w:val="22"/>
        </w:rPr>
        <w:t xml:space="preserve"> are interpreted and used</w:t>
      </w:r>
      <w:r>
        <w:rPr>
          <w:rFonts w:asciiTheme="minorHAnsi" w:hAnsiTheme="minorHAnsi" w:cstheme="minorHAnsi"/>
          <w:sz w:val="22"/>
          <w:szCs w:val="22"/>
        </w:rPr>
        <w:t>.</w:t>
      </w:r>
    </w:p>
    <w:p w14:paraId="474F3385" w14:textId="77777777" w:rsidR="00CD412F" w:rsidRDefault="00CD412F" w:rsidP="004D5085">
      <w:pPr>
        <w:pStyle w:val="ListParagraph"/>
        <w:ind w:left="720"/>
        <w:jc w:val="both"/>
        <w:rPr>
          <w:rFonts w:asciiTheme="minorHAnsi" w:hAnsiTheme="minorHAnsi" w:cstheme="minorHAnsi"/>
          <w:sz w:val="22"/>
          <w:szCs w:val="22"/>
        </w:rPr>
      </w:pPr>
    </w:p>
    <w:p w14:paraId="44784ACF" w14:textId="77777777" w:rsidR="0057118F" w:rsidRDefault="0057118F" w:rsidP="004D5085">
      <w:pPr>
        <w:pStyle w:val="ListParagraph"/>
        <w:numPr>
          <w:ilvl w:val="0"/>
          <w:numId w:val="1"/>
        </w:numPr>
        <w:jc w:val="both"/>
        <w:rPr>
          <w:rFonts w:asciiTheme="minorHAnsi" w:hAnsiTheme="minorHAnsi" w:cstheme="minorHAnsi"/>
          <w:sz w:val="22"/>
          <w:szCs w:val="22"/>
        </w:rPr>
      </w:pPr>
      <w:r w:rsidRPr="00B65CBE">
        <w:rPr>
          <w:rFonts w:asciiTheme="minorHAnsi" w:hAnsiTheme="minorHAnsi" w:cstheme="minorHAnsi"/>
          <w:sz w:val="22"/>
          <w:szCs w:val="22"/>
        </w:rPr>
        <w:t>The data visualised as map</w:t>
      </w:r>
      <w:r w:rsidR="00B65CBE" w:rsidRPr="00B65CBE">
        <w:rPr>
          <w:rFonts w:asciiTheme="minorHAnsi" w:hAnsiTheme="minorHAnsi" w:cstheme="minorHAnsi"/>
          <w:sz w:val="22"/>
          <w:szCs w:val="22"/>
        </w:rPr>
        <w:t xml:space="preserve">s of Creative Industries activity across the UK </w:t>
      </w:r>
      <w:r w:rsidR="00CD412F">
        <w:rPr>
          <w:rFonts w:asciiTheme="minorHAnsi" w:hAnsiTheme="minorHAnsi" w:cstheme="minorHAnsi"/>
          <w:sz w:val="22"/>
          <w:szCs w:val="22"/>
        </w:rPr>
        <w:t>presented</w:t>
      </w:r>
      <w:r w:rsidR="00B65CBE" w:rsidRPr="00B65CBE">
        <w:rPr>
          <w:rFonts w:asciiTheme="minorHAnsi" w:hAnsiTheme="minorHAnsi" w:cstheme="minorHAnsi"/>
          <w:sz w:val="22"/>
          <w:szCs w:val="22"/>
        </w:rPr>
        <w:t xml:space="preserve"> in aggregate across the Creative Industries activity</w:t>
      </w:r>
      <w:r w:rsidR="00CD412F">
        <w:rPr>
          <w:rFonts w:asciiTheme="minorHAnsi" w:hAnsiTheme="minorHAnsi" w:cstheme="minorHAnsi"/>
          <w:sz w:val="22"/>
          <w:szCs w:val="22"/>
        </w:rPr>
        <w:t xml:space="preserve"> and </w:t>
      </w:r>
      <w:r w:rsidR="00B65CBE" w:rsidRPr="00B65CBE">
        <w:rPr>
          <w:rFonts w:asciiTheme="minorHAnsi" w:hAnsiTheme="minorHAnsi" w:cstheme="minorHAnsi"/>
          <w:sz w:val="22"/>
          <w:szCs w:val="22"/>
        </w:rPr>
        <w:t>at sub-sector level</w:t>
      </w:r>
      <w:r w:rsidR="00CD412F">
        <w:rPr>
          <w:rFonts w:asciiTheme="minorHAnsi" w:hAnsiTheme="minorHAnsi" w:cstheme="minorHAnsi"/>
          <w:sz w:val="22"/>
          <w:szCs w:val="22"/>
        </w:rPr>
        <w:t>.</w:t>
      </w:r>
    </w:p>
    <w:p w14:paraId="55DACAB4" w14:textId="77777777" w:rsidR="00B65CBE" w:rsidRPr="00B65CBE" w:rsidRDefault="00B65CBE" w:rsidP="004D5085">
      <w:pPr>
        <w:pStyle w:val="ListParagraph"/>
        <w:ind w:left="720"/>
        <w:jc w:val="both"/>
        <w:rPr>
          <w:rFonts w:asciiTheme="minorHAnsi" w:hAnsiTheme="minorHAnsi" w:cstheme="minorHAnsi"/>
          <w:sz w:val="22"/>
          <w:szCs w:val="22"/>
        </w:rPr>
      </w:pPr>
    </w:p>
    <w:p w14:paraId="459F3D9F" w14:textId="77777777" w:rsidR="00B65CBE" w:rsidRDefault="00B65CBE" w:rsidP="004D5085">
      <w:pPr>
        <w:pStyle w:val="ListParagraph"/>
        <w:numPr>
          <w:ilvl w:val="0"/>
          <w:numId w:val="1"/>
        </w:numPr>
        <w:jc w:val="both"/>
        <w:rPr>
          <w:rFonts w:asciiTheme="minorHAnsi" w:hAnsiTheme="minorHAnsi" w:cstheme="minorHAnsi"/>
          <w:sz w:val="22"/>
          <w:szCs w:val="22"/>
        </w:rPr>
      </w:pPr>
      <w:r w:rsidRPr="00B65CBE">
        <w:rPr>
          <w:rFonts w:asciiTheme="minorHAnsi" w:hAnsiTheme="minorHAnsi" w:cstheme="minorHAnsi"/>
          <w:sz w:val="22"/>
          <w:szCs w:val="22"/>
        </w:rPr>
        <w:t>The raw data</w:t>
      </w:r>
      <w:r>
        <w:rPr>
          <w:rFonts w:asciiTheme="minorHAnsi" w:hAnsiTheme="minorHAnsi" w:cstheme="minorHAnsi"/>
          <w:sz w:val="22"/>
          <w:szCs w:val="22"/>
        </w:rPr>
        <w:t xml:space="preserve"> presented as a downloadable csv table</w:t>
      </w:r>
      <w:r w:rsidR="00CD412F">
        <w:rPr>
          <w:rFonts w:asciiTheme="minorHAnsi" w:hAnsiTheme="minorHAnsi" w:cstheme="minorHAnsi"/>
          <w:sz w:val="22"/>
          <w:szCs w:val="22"/>
        </w:rPr>
        <w:t>.</w:t>
      </w:r>
    </w:p>
    <w:p w14:paraId="090BDBA0" w14:textId="77777777" w:rsidR="00CD412F" w:rsidRPr="00CD412F" w:rsidRDefault="00CD412F" w:rsidP="004D5085">
      <w:pPr>
        <w:pStyle w:val="ListParagraph"/>
        <w:jc w:val="both"/>
        <w:rPr>
          <w:rFonts w:asciiTheme="minorHAnsi" w:hAnsiTheme="minorHAnsi" w:cstheme="minorHAnsi"/>
          <w:sz w:val="22"/>
          <w:szCs w:val="22"/>
        </w:rPr>
      </w:pPr>
    </w:p>
    <w:p w14:paraId="26F53AF4" w14:textId="77777777" w:rsidR="00CD412F" w:rsidRPr="00B65CBE" w:rsidRDefault="00CD412F" w:rsidP="00CD412F">
      <w:pPr>
        <w:pStyle w:val="ListParagraph"/>
        <w:ind w:left="720"/>
        <w:rPr>
          <w:rFonts w:asciiTheme="minorHAnsi" w:hAnsiTheme="minorHAnsi" w:cstheme="minorHAnsi"/>
          <w:sz w:val="22"/>
          <w:szCs w:val="22"/>
        </w:rPr>
      </w:pPr>
    </w:p>
    <w:p w14:paraId="28E37477" w14:textId="77777777" w:rsidR="008130E1" w:rsidRDefault="008130E1">
      <w:pPr>
        <w:rPr>
          <w:rFonts w:cstheme="minorHAnsi"/>
        </w:rPr>
      </w:pPr>
      <w:r>
        <w:rPr>
          <w:rFonts w:cstheme="minorHAnsi"/>
        </w:rPr>
        <w:br w:type="page"/>
      </w:r>
    </w:p>
    <w:p w14:paraId="38F7BA32" w14:textId="77777777" w:rsidR="0057118F" w:rsidRDefault="008130E1" w:rsidP="0057118F">
      <w:pPr>
        <w:rPr>
          <w:rFonts w:cstheme="minorHAnsi"/>
          <w:b/>
        </w:rPr>
      </w:pPr>
      <w:r w:rsidRPr="008130E1">
        <w:rPr>
          <w:rFonts w:cstheme="minorHAnsi"/>
          <w:b/>
        </w:rPr>
        <w:lastRenderedPageBreak/>
        <w:t>Notes and caveats for the interpretation and use of the data</w:t>
      </w:r>
    </w:p>
    <w:p w14:paraId="12AED626" w14:textId="77777777" w:rsidR="0097512C" w:rsidRDefault="0097512C" w:rsidP="0097512C">
      <w:pPr>
        <w:rPr>
          <w:ins w:id="5" w:author="Juan Mateos-Garcia" w:date="2017-10-16T21:03:00Z"/>
          <w:rFonts w:cstheme="minorHAnsi"/>
        </w:rPr>
      </w:pPr>
      <w:ins w:id="6" w:author="Juan Mateos-Garcia" w:date="2017-10-16T21:02:00Z">
        <w:r>
          <w:rPr>
            <w:rFonts w:cstheme="minorHAnsi"/>
          </w:rPr>
          <w:t xml:space="preserve">The data in the table and maps have been extracted from two sources: the </w:t>
        </w:r>
      </w:ins>
      <w:ins w:id="7" w:author="Juan Mateos-Garcia" w:date="2017-10-16T21:15:00Z">
        <w:r w:rsidR="00D37F7D">
          <w:rPr>
            <w:rFonts w:cstheme="minorHAnsi"/>
          </w:rPr>
          <w:fldChar w:fldCharType="begin"/>
        </w:r>
        <w:r w:rsidR="00D37F7D">
          <w:rPr>
            <w:rFonts w:cstheme="minorHAnsi"/>
          </w:rPr>
          <w:instrText xml:space="preserve"> HYPERLINK "https://www.ons.gov.uk/aboutus/whatwedo/paidservices/interdepartmentalbusinessregisteridbr" </w:instrText>
        </w:r>
        <w:r w:rsidR="00D37F7D">
          <w:rPr>
            <w:rFonts w:cstheme="minorHAnsi"/>
          </w:rPr>
        </w:r>
        <w:r w:rsidR="00D37F7D">
          <w:rPr>
            <w:rFonts w:cstheme="minorHAnsi"/>
          </w:rPr>
          <w:fldChar w:fldCharType="separate"/>
        </w:r>
        <w:r w:rsidRPr="00D37F7D">
          <w:rPr>
            <w:rStyle w:val="Hyperlink"/>
            <w:rFonts w:cstheme="minorHAnsi"/>
          </w:rPr>
          <w:t>Interdepartmental Business Register</w:t>
        </w:r>
        <w:r w:rsidR="00D37F7D">
          <w:rPr>
            <w:rFonts w:cstheme="minorHAnsi"/>
          </w:rPr>
          <w:fldChar w:fldCharType="end"/>
        </w:r>
      </w:ins>
      <w:ins w:id="8" w:author="Juan Mateos-Garcia" w:date="2017-10-16T21:02:00Z">
        <w:r>
          <w:rPr>
            <w:rFonts w:cstheme="minorHAnsi"/>
          </w:rPr>
          <w:t xml:space="preserve"> (IDBR), which contains administrative data about VAT / PAYE-registered businesses in the UK, and the </w:t>
        </w:r>
      </w:ins>
      <w:ins w:id="9" w:author="Juan Mateos-Garcia" w:date="2017-10-16T21:15:00Z">
        <w:r w:rsidR="00D37F7D">
          <w:rPr>
            <w:rFonts w:cstheme="minorHAnsi"/>
          </w:rPr>
          <w:fldChar w:fldCharType="begin"/>
        </w:r>
        <w:r w:rsidR="00D37F7D">
          <w:rPr>
            <w:rFonts w:cstheme="minorHAnsi"/>
          </w:rPr>
          <w:instrText xml:space="preserve"> HYPERLINK "https://www.ons.gov.uk/surveys/informationforbusinesses/businesssurveys/businessregisterandemploymentsurvey" </w:instrText>
        </w:r>
        <w:r w:rsidR="00D37F7D">
          <w:rPr>
            <w:rFonts w:cstheme="minorHAnsi"/>
          </w:rPr>
        </w:r>
        <w:r w:rsidR="00D37F7D">
          <w:rPr>
            <w:rFonts w:cstheme="minorHAnsi"/>
          </w:rPr>
          <w:fldChar w:fldCharType="separate"/>
        </w:r>
        <w:r w:rsidRPr="00D37F7D">
          <w:rPr>
            <w:rStyle w:val="Hyperlink"/>
            <w:rFonts w:cstheme="minorHAnsi"/>
          </w:rPr>
          <w:t>Business Register</w:t>
        </w:r>
      </w:ins>
      <w:ins w:id="10" w:author="Juan Mateos-Garcia" w:date="2017-10-16T21:17:00Z">
        <w:r w:rsidR="007612BC">
          <w:rPr>
            <w:rStyle w:val="Hyperlink"/>
            <w:rFonts w:cstheme="minorHAnsi"/>
          </w:rPr>
          <w:t xml:space="preserve"> and</w:t>
        </w:r>
      </w:ins>
      <w:ins w:id="11" w:author="Juan Mateos-Garcia" w:date="2017-10-16T21:15:00Z">
        <w:r w:rsidRPr="00D37F7D">
          <w:rPr>
            <w:rStyle w:val="Hyperlink"/>
            <w:rFonts w:cstheme="minorHAnsi"/>
          </w:rPr>
          <w:t xml:space="preserve"> Employment Survey</w:t>
        </w:r>
        <w:r w:rsidR="00D37F7D">
          <w:rPr>
            <w:rFonts w:cstheme="minorHAnsi"/>
          </w:rPr>
          <w:fldChar w:fldCharType="end"/>
        </w:r>
      </w:ins>
      <w:ins w:id="12" w:author="Juan Mateos-Garcia" w:date="2017-10-16T21:02:00Z">
        <w:r>
          <w:rPr>
            <w:rFonts w:cstheme="minorHAnsi"/>
          </w:rPr>
          <w:t xml:space="preserve"> (BRES), </w:t>
        </w:r>
      </w:ins>
      <w:ins w:id="13" w:author="Juan Mateos-Garcia" w:date="2017-10-16T21:03:00Z">
        <w:r>
          <w:rPr>
            <w:rFonts w:cstheme="minorHAnsi"/>
          </w:rPr>
          <w:t xml:space="preserve">which contains information about employment. These data have been accessed from </w:t>
        </w:r>
      </w:ins>
      <w:ins w:id="14" w:author="Juan Mateos-Garcia" w:date="2017-10-16T21:16:00Z">
        <w:r w:rsidR="00D37F7D">
          <w:rPr>
            <w:rFonts w:cstheme="minorHAnsi"/>
          </w:rPr>
          <w:fldChar w:fldCharType="begin"/>
        </w:r>
        <w:r w:rsidR="00D37F7D">
          <w:rPr>
            <w:rFonts w:cstheme="minorHAnsi"/>
          </w:rPr>
          <w:instrText xml:space="preserve"> HYPERLINK "http://www.nomisweb.co.uk/" </w:instrText>
        </w:r>
        <w:r w:rsidR="00D37F7D">
          <w:rPr>
            <w:rFonts w:cstheme="minorHAnsi"/>
          </w:rPr>
        </w:r>
        <w:r w:rsidR="00D37F7D">
          <w:rPr>
            <w:rFonts w:cstheme="minorHAnsi"/>
          </w:rPr>
          <w:fldChar w:fldCharType="separate"/>
        </w:r>
        <w:r w:rsidR="00D37F7D">
          <w:rPr>
            <w:rStyle w:val="Hyperlink"/>
            <w:rFonts w:cstheme="minorHAnsi"/>
          </w:rPr>
          <w:t>Nomis</w:t>
        </w:r>
        <w:r w:rsidR="00D37F7D">
          <w:rPr>
            <w:rFonts w:cstheme="minorHAnsi"/>
          </w:rPr>
          <w:fldChar w:fldCharType="end"/>
        </w:r>
      </w:ins>
      <w:ins w:id="15" w:author="Juan Mateos-Garcia" w:date="2017-10-16T21:03:00Z">
        <w:r>
          <w:rPr>
            <w:rFonts w:cstheme="minorHAnsi"/>
          </w:rPr>
          <w:t xml:space="preserve">, a website with information about labour market statistics maintained by the ONS. </w:t>
        </w:r>
      </w:ins>
    </w:p>
    <w:p w14:paraId="585A3C4E" w14:textId="77777777" w:rsidR="0097512C" w:rsidRPr="00D37F7D" w:rsidRDefault="0097512C" w:rsidP="0097512C">
      <w:pPr>
        <w:rPr>
          <w:ins w:id="16" w:author="Juan Mateos-Garcia" w:date="2017-10-16T21:07:00Z"/>
          <w:rFonts w:cstheme="minorHAnsi"/>
          <w:rPrChange w:id="17" w:author="Juan Mateos-Garcia" w:date="2017-10-16T21:13:00Z">
            <w:rPr>
              <w:ins w:id="18" w:author="Juan Mateos-Garcia" w:date="2017-10-16T21:07:00Z"/>
              <w:rFonts w:cstheme="minorHAnsi"/>
            </w:rPr>
          </w:rPrChange>
        </w:rPr>
      </w:pPr>
      <w:ins w:id="19" w:author="Juan Mateos-Garcia" w:date="2017-10-16T21:04:00Z">
        <w:r>
          <w:rPr>
            <w:rFonts w:cstheme="minorHAnsi"/>
          </w:rPr>
          <w:t xml:space="preserve">Data in </w:t>
        </w:r>
      </w:ins>
      <w:ins w:id="20" w:author="Juan Mateos-Garcia" w:date="2017-10-16T21:16:00Z">
        <w:r w:rsidR="00D37F7D">
          <w:rPr>
            <w:rFonts w:cstheme="minorHAnsi"/>
          </w:rPr>
          <w:t>Nomis</w:t>
        </w:r>
      </w:ins>
      <w:ins w:id="21" w:author="Juan Mateos-Garcia" w:date="2017-10-16T21:04:00Z">
        <w:r>
          <w:rPr>
            <w:rFonts w:cstheme="minorHAnsi"/>
          </w:rPr>
          <w:t xml:space="preserve"> can be queried by sector (based on SIC codes) and location. We have done this using the DCMS definition of the creative industries, </w:t>
        </w:r>
      </w:ins>
      <w:ins w:id="22" w:author="Juan Mateos-Garcia" w:date="2017-10-16T21:05:00Z">
        <w:r>
          <w:rPr>
            <w:rFonts w:cstheme="minorHAnsi"/>
          </w:rPr>
          <w:t xml:space="preserve">which use 4-digit SIC codes to define creative </w:t>
        </w:r>
        <w:r w:rsidRPr="00D37F7D">
          <w:rPr>
            <w:rFonts w:cstheme="minorHAnsi"/>
          </w:rPr>
          <w:t>sub-sectors which can be aggregated into total creative industries statistics</w:t>
        </w:r>
      </w:ins>
      <w:ins w:id="23" w:author="Juan Mateos-Garcia" w:date="2017-10-16T21:17:00Z">
        <w:r w:rsidR="007612BC">
          <w:rPr>
            <w:rFonts w:cstheme="minorHAnsi"/>
          </w:rPr>
          <w:t xml:space="preserve"> (</w:t>
        </w:r>
        <w:r w:rsidR="007612BC">
          <w:rPr>
            <w:rFonts w:cstheme="minorHAnsi"/>
          </w:rPr>
          <w:fldChar w:fldCharType="begin"/>
        </w:r>
        <w:r w:rsidR="007612BC">
          <w:rPr>
            <w:rFonts w:cstheme="minorHAnsi"/>
          </w:rPr>
          <w:instrText xml:space="preserve"> HYPERLINK "https://www.gov.uk/government/uploads/system/uploads/attachment_data/file/523024/Creative_Industries_Economic_Estimates_January_2016_Updated_201605.pdf" </w:instrText>
        </w:r>
        <w:r w:rsidR="007612BC">
          <w:rPr>
            <w:rFonts w:cstheme="minorHAnsi"/>
          </w:rPr>
        </w:r>
        <w:r w:rsidR="007612BC">
          <w:rPr>
            <w:rFonts w:cstheme="minorHAnsi"/>
          </w:rPr>
          <w:fldChar w:fldCharType="separate"/>
        </w:r>
        <w:r w:rsidR="007612BC" w:rsidRPr="007612BC">
          <w:rPr>
            <w:rStyle w:val="Hyperlink"/>
            <w:rFonts w:cstheme="minorHAnsi"/>
          </w:rPr>
          <w:t>see appendix here for specific codes</w:t>
        </w:r>
        <w:r w:rsidR="007612BC">
          <w:rPr>
            <w:rFonts w:cstheme="minorHAnsi"/>
          </w:rPr>
          <w:fldChar w:fldCharType="end"/>
        </w:r>
        <w:r w:rsidR="007612BC">
          <w:rPr>
            <w:rFonts w:cstheme="minorHAnsi"/>
          </w:rPr>
          <w:t>)</w:t>
        </w:r>
      </w:ins>
      <w:ins w:id="24" w:author="Juan Mateos-Garcia" w:date="2017-10-16T21:05:00Z">
        <w:r w:rsidRPr="00D37F7D">
          <w:rPr>
            <w:rFonts w:cstheme="minorHAnsi"/>
          </w:rPr>
          <w:t xml:space="preserve">. We measure levels of creative industries activity at the </w:t>
        </w:r>
        <w:r w:rsidRPr="00D37F7D">
          <w:rPr>
            <w:rFonts w:cstheme="minorHAnsi"/>
            <w:rPrChange w:id="25" w:author="Juan Mateos-Garcia" w:date="2017-10-16T21:13:00Z">
              <w:rPr>
                <w:rFonts w:cstheme="minorHAnsi"/>
              </w:rPr>
            </w:rPrChange>
          </w:rPr>
          <w:t xml:space="preserve">Travel To Work Area (TTWA) level. TTWAs are official statistics which capture local labour markets using </w:t>
        </w:r>
      </w:ins>
      <w:ins w:id="26" w:author="Juan Mateos-Garcia" w:date="2017-10-16T21:06:00Z">
        <w:r w:rsidRPr="00D37F7D">
          <w:rPr>
            <w:rFonts w:cstheme="minorHAnsi"/>
            <w:rPrChange w:id="27" w:author="Juan Mateos-Garcia" w:date="2017-10-16T21:13:00Z">
              <w:rPr>
                <w:rFonts w:cstheme="minorHAnsi"/>
              </w:rPr>
            </w:rPrChange>
          </w:rPr>
          <w:t xml:space="preserve">commuting data from the census. TTWAs were last updated using 2011 data. TTWAs capture functional economic areas and have been previously used to map creative </w:t>
        </w:r>
      </w:ins>
      <w:ins w:id="28" w:author="Juan Mateos-Garcia" w:date="2017-10-16T21:07:00Z">
        <w:r w:rsidRPr="00D37F7D">
          <w:rPr>
            <w:rFonts w:cstheme="minorHAnsi"/>
            <w:rPrChange w:id="29" w:author="Juan Mateos-Garcia" w:date="2017-10-16T21:13:00Z">
              <w:rPr>
                <w:rFonts w:cstheme="minorHAnsi"/>
              </w:rPr>
            </w:rPrChange>
          </w:rPr>
          <w:t>clusters in Chapain et al. (2010) and Mateos-Garcia and Bakhshi (2016).</w:t>
        </w:r>
      </w:ins>
      <w:ins w:id="30" w:author="Juan Mateos-Garcia" w:date="2017-10-16T21:06:00Z">
        <w:r w:rsidRPr="00D37F7D">
          <w:rPr>
            <w:rFonts w:cstheme="minorHAnsi"/>
            <w:rPrChange w:id="31" w:author="Juan Mateos-Garcia" w:date="2017-10-16T21:13:00Z">
              <w:rPr>
                <w:rFonts w:cstheme="minorHAnsi"/>
              </w:rPr>
            </w:rPrChange>
          </w:rPr>
          <w:t xml:space="preserve"> </w:t>
        </w:r>
      </w:ins>
    </w:p>
    <w:p w14:paraId="18C867A3" w14:textId="77777777" w:rsidR="00D37F7D" w:rsidRPr="00D37F7D" w:rsidRDefault="00D37F7D" w:rsidP="00D37F7D">
      <w:pPr>
        <w:rPr>
          <w:ins w:id="32" w:author="Juan Mateos-Garcia" w:date="2017-10-16T21:09:00Z"/>
          <w:rFonts w:cstheme="minorHAnsi"/>
          <w:rPrChange w:id="33" w:author="Juan Mateos-Garcia" w:date="2017-10-16T21:13:00Z">
            <w:rPr>
              <w:ins w:id="34" w:author="Juan Mateos-Garcia" w:date="2017-10-16T21:09:00Z"/>
              <w:rFonts w:cstheme="minorHAnsi"/>
            </w:rPr>
          </w:rPrChange>
        </w:rPr>
      </w:pPr>
      <w:ins w:id="35" w:author="Juan Mateos-Garcia" w:date="2017-10-16T21:08:00Z">
        <w:r w:rsidRPr="00D37F7D">
          <w:rPr>
            <w:rFonts w:cstheme="minorHAnsi"/>
            <w:rPrChange w:id="36" w:author="Juan Mateos-Garcia" w:date="2017-10-16T21:13:00Z">
              <w:rPr>
                <w:rFonts w:cstheme="minorHAnsi"/>
              </w:rPr>
            </w:rPrChange>
          </w:rPr>
          <w:t>Some observations</w:t>
        </w:r>
      </w:ins>
      <w:ins w:id="37" w:author="Juan Mateos-Garcia" w:date="2017-10-16T21:19:00Z">
        <w:r w:rsidR="007612BC">
          <w:rPr>
            <w:rFonts w:cstheme="minorHAnsi"/>
          </w:rPr>
          <w:t xml:space="preserve"> about the data and maps</w:t>
        </w:r>
      </w:ins>
      <w:ins w:id="38" w:author="Juan Mateos-Garcia" w:date="2017-10-16T21:08:00Z">
        <w:r w:rsidRPr="00D37F7D">
          <w:rPr>
            <w:rFonts w:cstheme="minorHAnsi"/>
            <w:rPrChange w:id="39" w:author="Juan Mateos-Garcia" w:date="2017-10-16T21:13:00Z">
              <w:rPr>
                <w:rFonts w:cstheme="minorHAnsi"/>
              </w:rPr>
            </w:rPrChange>
          </w:rPr>
          <w:t>:</w:t>
        </w:r>
      </w:ins>
    </w:p>
    <w:p w14:paraId="5B3C8FE3" w14:textId="77777777" w:rsidR="00D37F7D" w:rsidRPr="00D37F7D" w:rsidRDefault="00D37F7D" w:rsidP="00D37F7D">
      <w:pPr>
        <w:pStyle w:val="ListParagraph"/>
        <w:numPr>
          <w:ilvl w:val="0"/>
          <w:numId w:val="4"/>
        </w:numPr>
        <w:rPr>
          <w:ins w:id="40" w:author="Juan Mateos-Garcia" w:date="2017-10-16T21:09:00Z"/>
          <w:rFonts w:asciiTheme="minorHAnsi" w:hAnsiTheme="minorHAnsi" w:cstheme="minorHAnsi"/>
          <w:sz w:val="22"/>
          <w:szCs w:val="22"/>
          <w:rPrChange w:id="41" w:author="Juan Mateos-Garcia" w:date="2017-10-16T21:13:00Z">
            <w:rPr>
              <w:ins w:id="42" w:author="Juan Mateos-Garcia" w:date="2017-10-16T21:09:00Z"/>
              <w:rFonts w:cstheme="minorHAnsi"/>
            </w:rPr>
          </w:rPrChange>
        </w:rPr>
        <w:pPrChange w:id="43" w:author="Juan Mateos-Garcia" w:date="2017-10-16T21:09:00Z">
          <w:pPr/>
        </w:pPrChange>
      </w:pPr>
      <w:ins w:id="44" w:author="Juan Mateos-Garcia" w:date="2017-10-16T21:09:00Z">
        <w:r w:rsidRPr="00D37F7D">
          <w:rPr>
            <w:rFonts w:asciiTheme="minorHAnsi" w:hAnsiTheme="minorHAnsi" w:cstheme="minorHAnsi"/>
            <w:sz w:val="22"/>
            <w:szCs w:val="22"/>
            <w:rPrChange w:id="45" w:author="Juan Mateos-Garcia" w:date="2017-10-16T21:13:00Z">
              <w:rPr>
                <w:rFonts w:cstheme="minorHAnsi"/>
              </w:rPr>
            </w:rPrChange>
          </w:rPr>
          <w:t xml:space="preserve">BRES data captures employees in businesses and working owners, but does not include freelancers and self-employed. </w:t>
        </w:r>
      </w:ins>
    </w:p>
    <w:p w14:paraId="3D68CFBB" w14:textId="64AB05A6" w:rsidR="0097512C" w:rsidRPr="00D37F7D" w:rsidRDefault="00FE6965" w:rsidP="004418B0">
      <w:pPr>
        <w:pStyle w:val="ListParagraph"/>
        <w:numPr>
          <w:ilvl w:val="0"/>
          <w:numId w:val="4"/>
        </w:numPr>
        <w:rPr>
          <w:ins w:id="46" w:author="Juan Mateos-Garcia" w:date="2017-10-16T21:12:00Z"/>
          <w:rFonts w:cstheme="minorHAnsi"/>
          <w:sz w:val="22"/>
          <w:szCs w:val="22"/>
          <w:rPrChange w:id="47" w:author="Juan Mateos-Garcia" w:date="2017-10-16T21:13:00Z">
            <w:rPr>
              <w:ins w:id="48" w:author="Juan Mateos-Garcia" w:date="2017-10-16T21:12:00Z"/>
              <w:rFonts w:ascii="Times New Roman" w:hAnsi="Times New Roman" w:cstheme="minorHAnsi"/>
            </w:rPr>
          </w:rPrChange>
        </w:rPr>
        <w:pPrChange w:id="49" w:author="Juan Mateos-Garcia" w:date="2017-10-16T21:09:00Z">
          <w:pPr/>
        </w:pPrChange>
      </w:pPr>
      <w:ins w:id="50" w:author="Juan Mateos-Garcia" w:date="2017-10-16T21:35:00Z">
        <w:r>
          <w:rPr>
            <w:rFonts w:asciiTheme="minorHAnsi" w:hAnsiTheme="minorHAnsi" w:cstheme="minorHAnsi"/>
            <w:sz w:val="22"/>
            <w:szCs w:val="22"/>
          </w:rPr>
          <w:t xml:space="preserve">BRES data for Northern Ireland are not available from Nomis. Some BRES data are available from </w:t>
        </w:r>
      </w:ins>
      <w:ins w:id="51" w:author="Juan Mateos-Garcia" w:date="2017-10-16T21:36:00Z">
        <w:r>
          <w:rPr>
            <w:rFonts w:asciiTheme="minorHAnsi" w:hAnsiTheme="minorHAnsi" w:cstheme="minorHAnsi"/>
            <w:sz w:val="22"/>
            <w:szCs w:val="22"/>
          </w:rPr>
          <w:t>NISRA (the Northern Ireland Statics and Research Agency) but not at the level of sectoral and geographical resolution required to replicate the analysis we have carried out elsewhere in the UK. This</w:t>
        </w:r>
      </w:ins>
      <w:ins w:id="52" w:author="Juan Mateos-Garcia" w:date="2017-10-16T21:10:00Z">
        <w:r w:rsidR="00D37F7D" w:rsidRPr="00D37F7D">
          <w:rPr>
            <w:rFonts w:asciiTheme="minorHAnsi" w:hAnsiTheme="minorHAnsi" w:cstheme="minorHAnsi"/>
            <w:sz w:val="22"/>
            <w:szCs w:val="22"/>
            <w:rPrChange w:id="53" w:author="Juan Mateos-Garcia" w:date="2017-10-16T21:13:00Z">
              <w:rPr>
                <w:rFonts w:cstheme="minorHAnsi"/>
              </w:rPr>
            </w:rPrChange>
          </w:rPr>
          <w:t xml:space="preserve"> means the tables and maps do not provide information about creative sector and sub-sector employment in Northern Ireland. </w:t>
        </w:r>
        <w:r>
          <w:rPr>
            <w:rFonts w:asciiTheme="minorHAnsi" w:hAnsiTheme="minorHAnsi" w:cstheme="minorHAnsi"/>
            <w:sz w:val="22"/>
            <w:szCs w:val="22"/>
            <w:rPrChange w:id="54" w:author="Juan Mateos-Garcia" w:date="2017-10-16T21:13:00Z">
              <w:rPr>
                <w:rFonts w:cstheme="minorHAnsi"/>
              </w:rPr>
            </w:rPrChange>
          </w:rPr>
          <w:t>The data table</w:t>
        </w:r>
        <w:r w:rsidR="00D37F7D" w:rsidRPr="00D37F7D">
          <w:rPr>
            <w:rFonts w:asciiTheme="minorHAnsi" w:hAnsiTheme="minorHAnsi" w:cstheme="minorHAnsi"/>
            <w:sz w:val="22"/>
            <w:szCs w:val="22"/>
            <w:rPrChange w:id="55" w:author="Juan Mateos-Garcia" w:date="2017-10-16T21:13:00Z">
              <w:rPr>
                <w:rFonts w:cstheme="minorHAnsi"/>
              </w:rPr>
            </w:rPrChange>
          </w:rPr>
          <w:t xml:space="preserve"> published </w:t>
        </w:r>
      </w:ins>
      <w:ins w:id="56" w:author="Juan Mateos-Garcia" w:date="2017-10-16T21:18:00Z">
        <w:r w:rsidR="007612BC">
          <w:rPr>
            <w:rFonts w:asciiTheme="minorHAnsi" w:hAnsiTheme="minorHAnsi" w:cstheme="minorHAnsi"/>
            <w:sz w:val="22"/>
            <w:szCs w:val="22"/>
          </w:rPr>
          <w:t>with</w:t>
        </w:r>
      </w:ins>
      <w:ins w:id="57" w:author="Juan Mateos-Garcia" w:date="2017-10-16T21:10:00Z">
        <w:r w:rsidR="00D37F7D" w:rsidRPr="00D37F7D">
          <w:rPr>
            <w:rFonts w:asciiTheme="minorHAnsi" w:hAnsiTheme="minorHAnsi" w:cstheme="minorHAnsi"/>
            <w:sz w:val="22"/>
            <w:szCs w:val="22"/>
            <w:rPrChange w:id="58" w:author="Juan Mateos-Garcia" w:date="2017-10-16T21:13:00Z">
              <w:rPr>
                <w:rFonts w:cstheme="minorHAnsi"/>
              </w:rPr>
            </w:rPrChange>
          </w:rPr>
          <w:t xml:space="preserve"> Nesta’s Geography of Creativity use IDBR data obtained from the ONS </w:t>
        </w:r>
      </w:ins>
      <w:ins w:id="59" w:author="Juan Mateos-Garcia" w:date="2017-10-16T21:11:00Z">
        <w:r w:rsidR="00D37F7D" w:rsidRPr="00D37F7D">
          <w:rPr>
            <w:rFonts w:asciiTheme="minorHAnsi" w:hAnsiTheme="minorHAnsi" w:cstheme="minorHAnsi"/>
            <w:sz w:val="22"/>
            <w:szCs w:val="22"/>
            <w:rPrChange w:id="60" w:author="Juan Mateos-Garcia" w:date="2017-10-16T21:13:00Z">
              <w:rPr>
                <w:rFonts w:cstheme="minorHAnsi"/>
              </w:rPr>
            </w:rPrChange>
          </w:rPr>
          <w:t xml:space="preserve">to measure creative industries workers in Northern Ireland up to 2014. It is available for download </w:t>
        </w:r>
      </w:ins>
      <w:ins w:id="61" w:author="Juan Mateos-Garcia" w:date="2017-10-16T21:18:00Z">
        <w:r w:rsidR="007612BC">
          <w:rPr>
            <w:rFonts w:asciiTheme="minorHAnsi" w:hAnsiTheme="minorHAnsi" w:cstheme="minorHAnsi"/>
            <w:sz w:val="22"/>
            <w:szCs w:val="22"/>
          </w:rPr>
          <w:fldChar w:fldCharType="begin"/>
        </w:r>
        <w:r w:rsidR="007612BC">
          <w:rPr>
            <w:rFonts w:asciiTheme="minorHAnsi" w:hAnsiTheme="minorHAnsi" w:cstheme="minorHAnsi"/>
            <w:sz w:val="22"/>
            <w:szCs w:val="22"/>
          </w:rPr>
          <w:instrText xml:space="preserve"> HYPERLINK "http://www.nesta.org.uk/publications/geography-creativity-uk" </w:instrText>
        </w:r>
        <w:r w:rsidR="007612BC">
          <w:rPr>
            <w:rFonts w:asciiTheme="minorHAnsi" w:hAnsiTheme="minorHAnsi" w:cstheme="minorHAnsi"/>
            <w:sz w:val="22"/>
            <w:szCs w:val="22"/>
          </w:rPr>
        </w:r>
        <w:r w:rsidR="007612BC">
          <w:rPr>
            <w:rFonts w:asciiTheme="minorHAnsi" w:hAnsiTheme="minorHAnsi" w:cstheme="minorHAnsi"/>
            <w:sz w:val="22"/>
            <w:szCs w:val="22"/>
          </w:rPr>
          <w:fldChar w:fldCharType="separate"/>
        </w:r>
        <w:r w:rsidR="00D37F7D" w:rsidRPr="007612BC">
          <w:rPr>
            <w:rStyle w:val="Hyperlink"/>
            <w:rFonts w:asciiTheme="minorHAnsi" w:hAnsiTheme="minorHAnsi" w:cstheme="minorHAnsi"/>
            <w:sz w:val="22"/>
            <w:szCs w:val="22"/>
            <w:rPrChange w:id="62" w:author="Juan Mateos-Garcia" w:date="2017-10-16T21:13:00Z">
              <w:rPr>
                <w:rFonts w:cstheme="minorHAnsi"/>
              </w:rPr>
            </w:rPrChange>
          </w:rPr>
          <w:t>here</w:t>
        </w:r>
        <w:r w:rsidR="007612BC">
          <w:rPr>
            <w:rFonts w:asciiTheme="minorHAnsi" w:hAnsiTheme="minorHAnsi" w:cstheme="minorHAnsi"/>
            <w:sz w:val="22"/>
            <w:szCs w:val="22"/>
          </w:rPr>
          <w:fldChar w:fldCharType="end"/>
        </w:r>
      </w:ins>
      <w:ins w:id="63" w:author="Juan Mateos-Garcia" w:date="2017-10-16T21:11:00Z">
        <w:r w:rsidR="00D37F7D" w:rsidRPr="00D37F7D">
          <w:rPr>
            <w:rFonts w:asciiTheme="minorHAnsi" w:hAnsiTheme="minorHAnsi" w:cstheme="minorHAnsi"/>
            <w:sz w:val="22"/>
            <w:szCs w:val="22"/>
            <w:rPrChange w:id="64" w:author="Juan Mateos-Garcia" w:date="2017-10-16T21:13:00Z">
              <w:rPr>
                <w:rFonts w:cstheme="minorHAnsi"/>
              </w:rPr>
            </w:rPrChange>
          </w:rPr>
          <w:t>.</w:t>
        </w:r>
      </w:ins>
    </w:p>
    <w:p w14:paraId="78F611B8" w14:textId="448AE4BF" w:rsidR="00D37F7D" w:rsidRPr="00D37F7D" w:rsidRDefault="00D37F7D" w:rsidP="004418B0">
      <w:pPr>
        <w:pStyle w:val="ListParagraph"/>
        <w:numPr>
          <w:ilvl w:val="0"/>
          <w:numId w:val="4"/>
        </w:numPr>
        <w:rPr>
          <w:ins w:id="65" w:author="Juan Mateos-Garcia" w:date="2017-10-16T21:12:00Z"/>
          <w:rFonts w:cstheme="minorHAnsi"/>
          <w:sz w:val="22"/>
          <w:szCs w:val="22"/>
          <w:rPrChange w:id="66" w:author="Juan Mateos-Garcia" w:date="2017-10-16T21:13:00Z">
            <w:rPr>
              <w:ins w:id="67" w:author="Juan Mateos-Garcia" w:date="2017-10-16T21:12:00Z"/>
              <w:rFonts w:ascii="Times New Roman" w:hAnsi="Times New Roman" w:cstheme="minorHAnsi"/>
            </w:rPr>
          </w:rPrChange>
        </w:rPr>
        <w:pPrChange w:id="68" w:author="Juan Mateos-Garcia" w:date="2017-10-16T21:09:00Z">
          <w:pPr/>
        </w:pPrChange>
      </w:pPr>
      <w:ins w:id="69" w:author="Juan Mateos-Garcia" w:date="2017-10-16T21:12:00Z">
        <w:r w:rsidRPr="00D37F7D">
          <w:rPr>
            <w:rFonts w:asciiTheme="minorHAnsi" w:hAnsiTheme="minorHAnsi" w:cstheme="minorHAnsi"/>
            <w:sz w:val="22"/>
            <w:szCs w:val="22"/>
            <w:rPrChange w:id="70" w:author="Juan Mateos-Garcia" w:date="2017-10-16T21:13:00Z">
              <w:rPr>
                <w:rFonts w:cstheme="minorHAnsi"/>
              </w:rPr>
            </w:rPrChange>
          </w:rPr>
          <w:t xml:space="preserve">Northern Ireland business count data are not available at the TTWA level from </w:t>
        </w:r>
      </w:ins>
      <w:ins w:id="71" w:author="Juan Mateos-Garcia" w:date="2017-10-16T21:18:00Z">
        <w:r w:rsidR="007612BC">
          <w:rPr>
            <w:rFonts w:asciiTheme="minorHAnsi" w:hAnsiTheme="minorHAnsi" w:cstheme="minorHAnsi"/>
            <w:sz w:val="22"/>
            <w:szCs w:val="22"/>
          </w:rPr>
          <w:t>Nomis</w:t>
        </w:r>
      </w:ins>
      <w:ins w:id="72" w:author="Juan Mateos-Garcia" w:date="2017-10-16T21:12:00Z">
        <w:r w:rsidRPr="00D37F7D">
          <w:rPr>
            <w:rFonts w:asciiTheme="minorHAnsi" w:hAnsiTheme="minorHAnsi" w:cstheme="minorHAnsi"/>
            <w:sz w:val="22"/>
            <w:szCs w:val="22"/>
            <w:rPrChange w:id="73" w:author="Juan Mateos-Garcia" w:date="2017-10-16T21:13:00Z">
              <w:rPr>
                <w:rFonts w:cstheme="minorHAnsi"/>
              </w:rPr>
            </w:rPrChange>
          </w:rPr>
          <w:t>. To address this, we obtained the data at the Local Authority District</w:t>
        </w:r>
      </w:ins>
      <w:ins w:id="74" w:author="Juan Mateos-Garcia" w:date="2017-10-16T21:18:00Z">
        <w:r w:rsidR="007612BC">
          <w:rPr>
            <w:rFonts w:asciiTheme="minorHAnsi" w:hAnsiTheme="minorHAnsi" w:cstheme="minorHAnsi"/>
            <w:sz w:val="22"/>
            <w:szCs w:val="22"/>
          </w:rPr>
          <w:t xml:space="preserve"> (LAD)</w:t>
        </w:r>
      </w:ins>
      <w:ins w:id="75" w:author="Juan Mateos-Garcia" w:date="2017-10-16T21:12:00Z">
        <w:r w:rsidRPr="00D37F7D">
          <w:rPr>
            <w:rFonts w:asciiTheme="minorHAnsi" w:hAnsiTheme="minorHAnsi" w:cstheme="minorHAnsi"/>
            <w:sz w:val="22"/>
            <w:szCs w:val="22"/>
            <w:rPrChange w:id="76" w:author="Juan Mateos-Garcia" w:date="2017-10-16T21:13:00Z">
              <w:rPr>
                <w:rFonts w:cstheme="minorHAnsi"/>
              </w:rPr>
            </w:rPrChange>
          </w:rPr>
          <w:t xml:space="preserve"> </w:t>
        </w:r>
      </w:ins>
      <w:ins w:id="77" w:author="Juan Mateos-Garcia" w:date="2017-10-16T21:13:00Z">
        <w:r w:rsidRPr="00D37F7D">
          <w:rPr>
            <w:rFonts w:asciiTheme="minorHAnsi" w:hAnsiTheme="minorHAnsi" w:cstheme="minorHAnsi"/>
            <w:sz w:val="22"/>
            <w:szCs w:val="22"/>
            <w:rPrChange w:id="78" w:author="Juan Mateos-Garcia" w:date="2017-10-16T21:13:00Z">
              <w:rPr>
                <w:rFonts w:cstheme="minorHAnsi"/>
              </w:rPr>
            </w:rPrChange>
          </w:rPr>
          <w:t xml:space="preserve">from </w:t>
        </w:r>
      </w:ins>
      <w:ins w:id="79" w:author="Juan Mateos-Garcia" w:date="2017-10-16T21:37:00Z">
        <w:r w:rsidR="00E13B0E">
          <w:rPr>
            <w:rFonts w:asciiTheme="minorHAnsi" w:hAnsiTheme="minorHAnsi" w:cstheme="minorHAnsi"/>
            <w:sz w:val="22"/>
            <w:szCs w:val="22"/>
          </w:rPr>
          <w:t>Nomis</w:t>
        </w:r>
      </w:ins>
      <w:bookmarkStart w:id="80" w:name="_GoBack"/>
      <w:bookmarkEnd w:id="80"/>
      <w:ins w:id="81" w:author="Juan Mateos-Garcia" w:date="2017-10-16T21:13:00Z">
        <w:r w:rsidRPr="00D37F7D">
          <w:rPr>
            <w:rFonts w:asciiTheme="minorHAnsi" w:hAnsiTheme="minorHAnsi" w:cstheme="minorHAnsi"/>
            <w:sz w:val="22"/>
            <w:szCs w:val="22"/>
            <w:rPrChange w:id="82" w:author="Juan Mateos-Garcia" w:date="2017-10-16T21:13:00Z">
              <w:rPr>
                <w:rFonts w:cstheme="minorHAnsi"/>
              </w:rPr>
            </w:rPrChange>
          </w:rPr>
          <w:t>, and converted it into TTWAs using a lookup based on the distribution of postcodes in LADs over TTWAs.</w:t>
        </w:r>
      </w:ins>
    </w:p>
    <w:p w14:paraId="1312C96A" w14:textId="77777777" w:rsidR="0097512C" w:rsidRPr="00D37F7D" w:rsidRDefault="0097512C" w:rsidP="00D37F7D">
      <w:pPr>
        <w:pStyle w:val="ListParagraph"/>
        <w:numPr>
          <w:ilvl w:val="0"/>
          <w:numId w:val="4"/>
        </w:numPr>
        <w:rPr>
          <w:ins w:id="83" w:author="Juan Mateos-Garcia" w:date="2017-10-16T21:13:00Z"/>
          <w:rFonts w:ascii="Calibri" w:hAnsi="Calibri" w:cstheme="minorHAnsi"/>
          <w:sz w:val="22"/>
          <w:szCs w:val="22"/>
          <w:rPrChange w:id="84" w:author="Juan Mateos-Garcia" w:date="2017-10-16T21:13:00Z">
            <w:rPr>
              <w:ins w:id="85" w:author="Juan Mateos-Garcia" w:date="2017-10-16T21:13:00Z"/>
              <w:rFonts w:ascii="Calibri" w:hAnsi="Calibri" w:cstheme="minorHAnsi"/>
            </w:rPr>
          </w:rPrChange>
        </w:rPr>
        <w:pPrChange w:id="86" w:author="Juan Mateos-Garcia" w:date="2017-10-16T21:13:00Z">
          <w:pPr/>
        </w:pPrChange>
      </w:pPr>
      <w:ins w:id="87" w:author="Juan Mateos-Garcia" w:date="2017-10-16T21:01:00Z">
        <w:r w:rsidRPr="00D37F7D">
          <w:rPr>
            <w:rFonts w:ascii="Calibri" w:hAnsi="Calibri" w:cstheme="minorHAnsi"/>
            <w:sz w:val="22"/>
            <w:szCs w:val="22"/>
            <w:rPrChange w:id="88" w:author="Juan Mateos-Garcia" w:date="2017-10-16T21:13:00Z">
              <w:rPr>
                <w:rFonts w:cstheme="minorHAnsi"/>
              </w:rPr>
            </w:rPrChange>
          </w:rPr>
          <w:t>Business counts totals are rounded up to the next 5 and employment totals are rounded to the next 100 to comply with ONS disclosure guidelines.</w:t>
        </w:r>
      </w:ins>
    </w:p>
    <w:p w14:paraId="52C5ADDD" w14:textId="77777777" w:rsidR="0097512C" w:rsidRPr="004218F9" w:rsidRDefault="0097512C" w:rsidP="0097512C">
      <w:pPr>
        <w:pStyle w:val="ListParagraph"/>
        <w:numPr>
          <w:ilvl w:val="0"/>
          <w:numId w:val="4"/>
        </w:numPr>
        <w:rPr>
          <w:ins w:id="89" w:author="Juan Mateos-Garcia" w:date="2017-10-16T21:14:00Z"/>
          <w:rFonts w:ascii="Calibri" w:hAnsi="Calibri" w:cstheme="minorHAnsi"/>
          <w:sz w:val="22"/>
          <w:szCs w:val="22"/>
          <w:rPrChange w:id="90" w:author="Juan Mateos-Garcia" w:date="2017-10-16T21:21:00Z">
            <w:rPr>
              <w:ins w:id="91" w:author="Juan Mateos-Garcia" w:date="2017-10-16T21:14:00Z"/>
              <w:rFonts w:ascii="Calibri" w:hAnsi="Calibri" w:cstheme="minorHAnsi"/>
            </w:rPr>
          </w:rPrChange>
        </w:rPr>
        <w:pPrChange w:id="92" w:author="Juan Mateos-Garcia" w:date="2017-10-16T21:14:00Z">
          <w:pPr/>
        </w:pPrChange>
      </w:pPr>
      <w:ins w:id="93" w:author="Juan Mateos-Garcia" w:date="2017-10-16T21:01:00Z">
        <w:r w:rsidRPr="00D37F7D">
          <w:rPr>
            <w:rFonts w:ascii="Calibri" w:hAnsi="Calibri" w:cstheme="minorHAnsi"/>
            <w:sz w:val="22"/>
            <w:szCs w:val="22"/>
            <w:rPrChange w:id="94" w:author="Juan Mateos-Garcia" w:date="2017-10-16T21:14:00Z">
              <w:rPr>
                <w:rFonts w:cstheme="minorHAnsi"/>
              </w:rPr>
            </w:rPrChange>
          </w:rPr>
          <w:t>In addition to business counts and employment totals</w:t>
        </w:r>
        <w:r w:rsidR="00D37F7D" w:rsidRPr="00D37F7D">
          <w:rPr>
            <w:rFonts w:ascii="Calibri" w:hAnsi="Calibri" w:cstheme="minorHAnsi"/>
            <w:sz w:val="22"/>
            <w:szCs w:val="22"/>
            <w:rPrChange w:id="95" w:author="Juan Mateos-Garcia" w:date="2017-10-16T21:14:00Z">
              <w:rPr>
                <w:rFonts w:ascii="Calibri" w:hAnsi="Calibri" w:cstheme="minorHAnsi"/>
              </w:rPr>
            </w:rPrChange>
          </w:rPr>
          <w:t>, we</w:t>
        </w:r>
        <w:r w:rsidRPr="00D37F7D">
          <w:rPr>
            <w:rFonts w:ascii="Calibri" w:hAnsi="Calibri" w:cstheme="minorHAnsi"/>
            <w:sz w:val="22"/>
            <w:szCs w:val="22"/>
            <w:rPrChange w:id="96" w:author="Juan Mateos-Garcia" w:date="2017-10-16T21:14:00Z">
              <w:rPr>
                <w:rFonts w:cstheme="minorHAnsi"/>
              </w:rPr>
            </w:rPrChange>
          </w:rPr>
          <w:t xml:space="preserve"> have also estimated location quotients that measure the relative specialisation of a location in a sector (</w:t>
        </w:r>
      </w:ins>
      <w:ins w:id="97" w:author="Juan Mateos-Garcia" w:date="2017-10-16T21:14:00Z">
        <w:r w:rsidR="00D37F7D">
          <w:rPr>
            <w:rFonts w:ascii="Calibri" w:hAnsi="Calibri" w:cstheme="minorHAnsi"/>
            <w:sz w:val="22"/>
            <w:szCs w:val="22"/>
          </w:rPr>
          <w:t>that is,</w:t>
        </w:r>
      </w:ins>
      <w:ins w:id="98" w:author="Juan Mateos-Garcia" w:date="2017-10-16T21:01:00Z">
        <w:r w:rsidRPr="00D37F7D">
          <w:rPr>
            <w:rFonts w:ascii="Calibri" w:hAnsi="Calibri" w:cstheme="minorHAnsi"/>
            <w:sz w:val="22"/>
            <w:szCs w:val="22"/>
            <w:rPrChange w:id="99" w:author="Juan Mateos-Garcia" w:date="2017-10-16T21:14:00Z">
              <w:rPr>
                <w:rFonts w:cstheme="minorHAnsi"/>
              </w:rPr>
            </w:rPrChange>
          </w:rPr>
          <w:t xml:space="preserve"> how important is a sector in a TTWA compared to the national average). A score in LQ &gt;1 means that a TTWA is relatively specialised i</w:t>
        </w:r>
        <w:r w:rsidRPr="004218F9">
          <w:rPr>
            <w:rFonts w:ascii="Calibri" w:hAnsi="Calibri" w:cstheme="minorHAnsi"/>
            <w:sz w:val="22"/>
            <w:szCs w:val="22"/>
            <w:rPrChange w:id="100" w:author="Juan Mateos-Garcia" w:date="2017-10-16T21:21:00Z">
              <w:rPr>
                <w:rFonts w:cstheme="minorHAnsi"/>
              </w:rPr>
            </w:rPrChange>
          </w:rPr>
          <w:t>n a sector / the sector tends to cluster in the location.</w:t>
        </w:r>
      </w:ins>
    </w:p>
    <w:p w14:paraId="04ABE6A2" w14:textId="77777777" w:rsidR="004218F9" w:rsidRDefault="004218F9" w:rsidP="004218F9">
      <w:pPr>
        <w:pStyle w:val="ListParagraph"/>
        <w:numPr>
          <w:ilvl w:val="0"/>
          <w:numId w:val="4"/>
        </w:numPr>
        <w:rPr>
          <w:ins w:id="101" w:author="Juan Mateos-Garcia" w:date="2017-10-16T21:24:00Z"/>
          <w:rFonts w:ascii="Calibri" w:hAnsi="Calibri" w:cstheme="minorHAnsi"/>
          <w:sz w:val="22"/>
          <w:szCs w:val="22"/>
        </w:rPr>
      </w:pPr>
      <w:ins w:id="102" w:author="Juan Mateos-Garcia" w:date="2017-10-16T21:20:00Z">
        <w:r w:rsidRPr="004218F9">
          <w:rPr>
            <w:rFonts w:ascii="Calibri" w:hAnsi="Calibri" w:cstheme="minorHAnsi"/>
            <w:sz w:val="22"/>
            <w:szCs w:val="22"/>
            <w:rPrChange w:id="103" w:author="Juan Mateos-Garcia" w:date="2017-10-16T21:21:00Z">
              <w:rPr>
                <w:rFonts w:ascii="Calibri" w:hAnsi="Calibri" w:cstheme="minorHAnsi"/>
              </w:rPr>
            </w:rPrChange>
          </w:rPr>
          <w:t xml:space="preserve">In the maps, we have represented LQs instead of total levels of in order to avoid a situation where the maps </w:t>
        </w:r>
      </w:ins>
      <w:ins w:id="104" w:author="Juan Mateos-Garcia" w:date="2017-10-16T21:21:00Z">
        <w:r>
          <w:rPr>
            <w:rFonts w:ascii="Calibri" w:hAnsi="Calibri" w:cstheme="minorHAnsi"/>
            <w:sz w:val="22"/>
            <w:szCs w:val="22"/>
          </w:rPr>
          <w:t>are dominated by the locations with the largest populations and in particular London.</w:t>
        </w:r>
      </w:ins>
      <w:ins w:id="105" w:author="Juan Mateos-Garcia" w:date="2017-10-16T21:22:00Z">
        <w:r>
          <w:rPr>
            <w:rFonts w:ascii="Calibri" w:hAnsi="Calibri" w:cstheme="minorHAnsi"/>
            <w:sz w:val="22"/>
            <w:szCs w:val="22"/>
          </w:rPr>
          <w:t xml:space="preserve"> In addition to representing absolute values for location quotients, we have also split TTWAs into their corresponding decile in the LQ distribution: In other words, we have split the data into </w:t>
        </w:r>
      </w:ins>
      <w:ins w:id="106" w:author="Juan Mateos-Garcia" w:date="2017-10-16T21:23:00Z">
        <w:r>
          <w:rPr>
            <w:rFonts w:ascii="Calibri" w:hAnsi="Calibri" w:cstheme="minorHAnsi"/>
            <w:sz w:val="22"/>
            <w:szCs w:val="22"/>
          </w:rPr>
          <w:t xml:space="preserve">10 ‘bins’ going from the bottom 10% (Decile 1) in terms of their LQ score to the top 10% (Decile 10). The reason for doing this is that decile scores are less distorted by </w:t>
        </w:r>
      </w:ins>
      <w:ins w:id="107" w:author="Juan Mateos-Garcia" w:date="2017-10-16T21:24:00Z">
        <w:r>
          <w:rPr>
            <w:rFonts w:ascii="Calibri" w:hAnsi="Calibri" w:cstheme="minorHAnsi"/>
            <w:sz w:val="22"/>
            <w:szCs w:val="22"/>
          </w:rPr>
          <w:t>extreme values of LQs which are sometimes observed in smaller areas.</w:t>
        </w:r>
      </w:ins>
    </w:p>
    <w:p w14:paraId="51BB852E" w14:textId="77777777" w:rsidR="004218F9" w:rsidRPr="004218F9" w:rsidRDefault="004218F9" w:rsidP="004218F9">
      <w:pPr>
        <w:pStyle w:val="ListParagraph"/>
        <w:numPr>
          <w:ilvl w:val="0"/>
          <w:numId w:val="4"/>
        </w:numPr>
        <w:rPr>
          <w:ins w:id="108" w:author="Juan Mateos-Garcia" w:date="2017-10-16T21:20:00Z"/>
          <w:rFonts w:ascii="Calibri" w:hAnsi="Calibri" w:cstheme="minorHAnsi"/>
        </w:rPr>
        <w:pPrChange w:id="109" w:author="Juan Mateos-Garcia" w:date="2017-10-16T21:25:00Z">
          <w:pPr>
            <w:pStyle w:val="ListParagraph"/>
            <w:numPr>
              <w:numId w:val="4"/>
            </w:numPr>
            <w:ind w:left="720" w:hanging="360"/>
          </w:pPr>
        </w:pPrChange>
      </w:pPr>
      <w:ins w:id="110" w:author="Juan Mateos-Garcia" w:date="2017-10-16T21:24:00Z">
        <w:r>
          <w:rPr>
            <w:rFonts w:ascii="Calibri" w:hAnsi="Calibri" w:cstheme="minorHAnsi"/>
            <w:sz w:val="22"/>
            <w:szCs w:val="22"/>
          </w:rPr>
          <w:t>Each map includes labels for the top 10 TTWAS in the sector in terms of total business counts</w:t>
        </w:r>
      </w:ins>
      <w:ins w:id="111" w:author="Juan Mateos-Garcia" w:date="2017-10-16T21:25:00Z">
        <w:r>
          <w:rPr>
            <w:rFonts w:ascii="Calibri" w:hAnsi="Calibri" w:cstheme="minorHAnsi"/>
            <w:sz w:val="22"/>
            <w:szCs w:val="22"/>
          </w:rPr>
          <w:t xml:space="preserve"> in the relevant creative sector or subsector</w:t>
        </w:r>
      </w:ins>
      <w:ins w:id="112" w:author="Juan Mateos-Garcia" w:date="2017-10-16T21:24:00Z">
        <w:r>
          <w:rPr>
            <w:rFonts w:ascii="Calibri" w:hAnsi="Calibri" w:cstheme="minorHAnsi"/>
            <w:sz w:val="22"/>
            <w:szCs w:val="22"/>
          </w:rPr>
          <w:t xml:space="preserve">. </w:t>
        </w:r>
      </w:ins>
      <w:ins w:id="113" w:author="Juan Mateos-Garcia" w:date="2017-10-16T21:25:00Z">
        <w:r>
          <w:rPr>
            <w:rFonts w:ascii="Calibri" w:hAnsi="Calibri" w:cstheme="minorHAnsi"/>
            <w:sz w:val="22"/>
            <w:szCs w:val="22"/>
          </w:rPr>
          <w:t>We included them in order to provide some signposts helping navigate the map.</w:t>
        </w:r>
      </w:ins>
    </w:p>
    <w:p w14:paraId="21F1159F" w14:textId="77777777" w:rsidR="00D37F7D" w:rsidRPr="00D37F7D" w:rsidRDefault="00D37F7D" w:rsidP="00AD557E">
      <w:pPr>
        <w:pStyle w:val="ListParagraph"/>
        <w:ind w:left="720"/>
        <w:rPr>
          <w:ins w:id="114" w:author="Juan Mateos-Garcia" w:date="2017-10-16T21:01:00Z"/>
          <w:rFonts w:ascii="Calibri" w:hAnsi="Calibri" w:cstheme="minorHAnsi"/>
          <w:sz w:val="22"/>
          <w:szCs w:val="22"/>
          <w:rPrChange w:id="115" w:author="Juan Mateos-Garcia" w:date="2017-10-16T21:14:00Z">
            <w:rPr>
              <w:ins w:id="116" w:author="Juan Mateos-Garcia" w:date="2017-10-16T21:01:00Z"/>
              <w:rFonts w:cstheme="minorHAnsi"/>
            </w:rPr>
          </w:rPrChange>
        </w:rPr>
        <w:pPrChange w:id="117" w:author="Juan Mateos-Garcia" w:date="2017-10-16T21:27:00Z">
          <w:pPr/>
        </w:pPrChange>
      </w:pPr>
    </w:p>
    <w:p w14:paraId="38D73B6B" w14:textId="77777777" w:rsidR="008130E1" w:rsidDel="0097512C" w:rsidRDefault="008130E1" w:rsidP="0057118F">
      <w:pPr>
        <w:rPr>
          <w:del w:id="118" w:author="Juan Mateos-Garcia" w:date="2017-10-16T21:00:00Z"/>
          <w:rFonts w:cstheme="minorHAnsi"/>
        </w:rPr>
      </w:pPr>
    </w:p>
    <w:p w14:paraId="340F5CBA" w14:textId="77777777" w:rsidR="008130E1" w:rsidRPr="007556DD" w:rsidRDefault="002A306A" w:rsidP="0057118F">
      <w:pPr>
        <w:rPr>
          <w:rFonts w:cstheme="minorHAnsi"/>
          <w:sz w:val="24"/>
          <w:szCs w:val="24"/>
          <w:highlight w:val="yellow"/>
        </w:rPr>
      </w:pPr>
      <w:r w:rsidRPr="007556DD">
        <w:rPr>
          <w:rFonts w:cstheme="minorHAnsi"/>
          <w:sz w:val="24"/>
          <w:szCs w:val="24"/>
          <w:highlight w:val="yellow"/>
        </w:rPr>
        <w:t>Notes and caveats to</w:t>
      </w:r>
      <w:r w:rsidR="001D1278" w:rsidRPr="007556DD">
        <w:rPr>
          <w:rFonts w:cstheme="minorHAnsi"/>
          <w:sz w:val="24"/>
          <w:szCs w:val="24"/>
          <w:highlight w:val="yellow"/>
        </w:rPr>
        <w:t xml:space="preserve"> be added from</w:t>
      </w:r>
      <w:r w:rsidR="008130E1" w:rsidRPr="007556DD">
        <w:rPr>
          <w:rFonts w:cstheme="minorHAnsi"/>
          <w:sz w:val="24"/>
          <w:szCs w:val="24"/>
          <w:highlight w:val="yellow"/>
        </w:rPr>
        <w:t xml:space="preserve"> Juan</w:t>
      </w:r>
    </w:p>
    <w:p w14:paraId="4C6511C7" w14:textId="77777777" w:rsidR="0097512C" w:rsidRDefault="0097512C" w:rsidP="001D1278">
      <w:pPr>
        <w:rPr>
          <w:ins w:id="119" w:author="Juan Mateos-Garcia" w:date="2017-10-16T21:00:00Z"/>
          <w:rFonts w:cstheme="minorHAnsi"/>
          <w:sz w:val="24"/>
          <w:szCs w:val="24"/>
        </w:rPr>
      </w:pPr>
    </w:p>
    <w:p w14:paraId="5C67E0B3" w14:textId="77777777" w:rsidR="0097512C" w:rsidRDefault="0097512C" w:rsidP="001D1278">
      <w:pPr>
        <w:rPr>
          <w:ins w:id="120" w:author="Juan Mateos-Garcia" w:date="2017-10-16T21:00:00Z"/>
          <w:rFonts w:cstheme="minorHAnsi"/>
          <w:sz w:val="24"/>
          <w:szCs w:val="24"/>
        </w:rPr>
      </w:pPr>
    </w:p>
    <w:p w14:paraId="182411F7" w14:textId="77777777" w:rsidR="0097512C" w:rsidRDefault="0097512C" w:rsidP="001D1278">
      <w:pPr>
        <w:rPr>
          <w:ins w:id="121" w:author="Juan Mateos-Garcia" w:date="2017-10-16T21:00:00Z"/>
          <w:rFonts w:cstheme="minorHAnsi"/>
          <w:sz w:val="24"/>
          <w:szCs w:val="24"/>
        </w:rPr>
      </w:pPr>
    </w:p>
    <w:p w14:paraId="3AD1E987" w14:textId="77777777" w:rsidR="002A306A" w:rsidRPr="007556DD" w:rsidDel="0097512C" w:rsidRDefault="002A306A" w:rsidP="001D1278">
      <w:pPr>
        <w:rPr>
          <w:del w:id="122" w:author="Juan Mateos-Garcia" w:date="2017-10-16T21:00:00Z"/>
          <w:rFonts w:cstheme="minorHAnsi"/>
          <w:sz w:val="24"/>
          <w:szCs w:val="24"/>
        </w:rPr>
      </w:pPr>
      <w:del w:id="123" w:author="Juan Mateos-Garcia" w:date="2017-10-16T21:00:00Z">
        <w:r w:rsidRPr="007556DD" w:rsidDel="0097512C">
          <w:rPr>
            <w:rFonts w:cstheme="minorHAnsi"/>
            <w:sz w:val="24"/>
            <w:szCs w:val="24"/>
          </w:rPr>
          <w:delText>From notes in the email:</w:delText>
        </w:r>
      </w:del>
    </w:p>
    <w:p w14:paraId="21F8ADBF" w14:textId="77777777" w:rsidR="001D1278" w:rsidRPr="007556DD" w:rsidRDefault="001D1278" w:rsidP="001D1278">
      <w:pPr>
        <w:rPr>
          <w:rFonts w:cstheme="minorHAnsi"/>
          <w:sz w:val="24"/>
          <w:szCs w:val="24"/>
        </w:rPr>
      </w:pPr>
      <w:r w:rsidRPr="007556DD">
        <w:rPr>
          <w:rFonts w:cstheme="minorHAnsi"/>
          <w:sz w:val="24"/>
          <w:szCs w:val="24"/>
        </w:rPr>
        <w:t>The maps report LQs instead of totals because otherwise they would be completely dominated by London.  </w:t>
      </w:r>
    </w:p>
    <w:p w14:paraId="5C2E39B9" w14:textId="77777777" w:rsidR="001D1278" w:rsidRPr="007556DD" w:rsidRDefault="001D1278" w:rsidP="001D1278">
      <w:pPr>
        <w:rPr>
          <w:rFonts w:cstheme="minorHAnsi"/>
          <w:sz w:val="24"/>
          <w:szCs w:val="24"/>
        </w:rPr>
      </w:pPr>
      <w:r w:rsidRPr="007556DD">
        <w:rPr>
          <w:rFonts w:cstheme="minorHAnsi"/>
          <w:sz w:val="24"/>
          <w:szCs w:val="24"/>
        </w:rPr>
        <w:t>-Both sets of maps include labels for the top 10 TTWAs in a sector in terms of total business counts. Their goal is to help with navigation. </w:t>
      </w:r>
    </w:p>
    <w:p w14:paraId="74695707" w14:textId="77777777" w:rsidR="002A306A" w:rsidRPr="007556DD" w:rsidRDefault="001D1278" w:rsidP="001D1278">
      <w:pPr>
        <w:rPr>
          <w:rFonts w:cstheme="minorHAnsi"/>
          <w:sz w:val="24"/>
          <w:szCs w:val="24"/>
        </w:rPr>
      </w:pPr>
      <w:r w:rsidRPr="007556DD">
        <w:rPr>
          <w:rFonts w:cstheme="minorHAnsi"/>
          <w:sz w:val="24"/>
          <w:szCs w:val="24"/>
        </w:rPr>
        <w:t>- no employment data for Northern Ireland</w:t>
      </w:r>
    </w:p>
    <w:p w14:paraId="083CAC2B" w14:textId="77777777" w:rsidR="002A306A" w:rsidRPr="007556DD" w:rsidRDefault="002A306A" w:rsidP="001D1278">
      <w:pPr>
        <w:rPr>
          <w:rFonts w:cstheme="minorHAnsi"/>
          <w:sz w:val="24"/>
          <w:szCs w:val="24"/>
          <w:highlight w:val="yellow"/>
        </w:rPr>
      </w:pPr>
    </w:p>
    <w:p w14:paraId="1AA5B495" w14:textId="77777777" w:rsidR="002A306A" w:rsidRPr="007556DD" w:rsidRDefault="002A306A" w:rsidP="001D1278">
      <w:pPr>
        <w:rPr>
          <w:rFonts w:cstheme="minorHAnsi"/>
          <w:b/>
          <w:sz w:val="24"/>
          <w:szCs w:val="24"/>
          <w:highlight w:val="yellow"/>
        </w:rPr>
      </w:pPr>
      <w:commentRangeStart w:id="124"/>
      <w:r w:rsidRPr="007556DD">
        <w:rPr>
          <w:rFonts w:cstheme="minorHAnsi"/>
          <w:b/>
          <w:sz w:val="24"/>
          <w:szCs w:val="24"/>
          <w:highlight w:val="yellow"/>
        </w:rPr>
        <w:t>Juan:</w:t>
      </w:r>
      <w:commentRangeEnd w:id="124"/>
      <w:r w:rsidR="00CC03CF">
        <w:rPr>
          <w:rStyle w:val="CommentReference"/>
        </w:rPr>
        <w:commentReference w:id="124"/>
      </w:r>
    </w:p>
    <w:p w14:paraId="620D6C21" w14:textId="77777777" w:rsidR="007556DD" w:rsidRPr="007556DD" w:rsidRDefault="002A306A" w:rsidP="001D1278">
      <w:pPr>
        <w:rPr>
          <w:rFonts w:cstheme="minorHAnsi"/>
          <w:sz w:val="24"/>
          <w:szCs w:val="24"/>
          <w:highlight w:val="yellow"/>
        </w:rPr>
      </w:pPr>
      <w:r w:rsidRPr="007556DD">
        <w:rPr>
          <w:rFonts w:cstheme="minorHAnsi"/>
          <w:sz w:val="24"/>
          <w:szCs w:val="24"/>
          <w:highlight w:val="yellow"/>
        </w:rPr>
        <w:t>Could we particularly focus on</w:t>
      </w:r>
      <w:r w:rsidR="007556DD" w:rsidRPr="007556DD">
        <w:rPr>
          <w:rFonts w:cstheme="minorHAnsi"/>
          <w:sz w:val="24"/>
          <w:szCs w:val="24"/>
          <w:highlight w:val="yellow"/>
        </w:rPr>
        <w:t xml:space="preserve"> please:</w:t>
      </w:r>
    </w:p>
    <w:p w14:paraId="37FA0A13" w14:textId="77777777" w:rsidR="007556DD" w:rsidRPr="007556DD" w:rsidRDefault="007556DD" w:rsidP="007556DD">
      <w:pPr>
        <w:pStyle w:val="ListParagraph"/>
        <w:numPr>
          <w:ilvl w:val="0"/>
          <w:numId w:val="2"/>
        </w:numPr>
        <w:rPr>
          <w:rFonts w:asciiTheme="minorHAnsi" w:hAnsiTheme="minorHAnsi" w:cstheme="minorHAnsi"/>
          <w:highlight w:val="yellow"/>
        </w:rPr>
      </w:pPr>
      <w:r w:rsidRPr="007556DD">
        <w:rPr>
          <w:rFonts w:asciiTheme="minorHAnsi" w:hAnsiTheme="minorHAnsi" w:cstheme="minorHAnsi"/>
          <w:highlight w:val="yellow"/>
        </w:rPr>
        <w:t>Data limitations and caveats</w:t>
      </w:r>
    </w:p>
    <w:p w14:paraId="0E615DD0" w14:textId="77777777" w:rsidR="00F721AC" w:rsidRDefault="007556DD" w:rsidP="007556DD">
      <w:pPr>
        <w:pStyle w:val="ListParagraph"/>
        <w:numPr>
          <w:ilvl w:val="0"/>
          <w:numId w:val="2"/>
        </w:numPr>
        <w:rPr>
          <w:rFonts w:asciiTheme="minorHAnsi" w:hAnsiTheme="minorHAnsi" w:cstheme="minorHAnsi"/>
          <w:highlight w:val="yellow"/>
        </w:rPr>
      </w:pPr>
      <w:r w:rsidRPr="007556DD">
        <w:rPr>
          <w:rFonts w:asciiTheme="minorHAnsi" w:hAnsiTheme="minorHAnsi" w:cstheme="minorHAnsi"/>
          <w:highlight w:val="yellow"/>
        </w:rPr>
        <w:t>Overview of what this data can be used to say and what it can</w:t>
      </w:r>
      <w:r>
        <w:rPr>
          <w:rFonts w:asciiTheme="minorHAnsi" w:hAnsiTheme="minorHAnsi" w:cstheme="minorHAnsi"/>
          <w:highlight w:val="yellow"/>
        </w:rPr>
        <w:t>’</w:t>
      </w:r>
      <w:r w:rsidRPr="007556DD">
        <w:rPr>
          <w:rFonts w:asciiTheme="minorHAnsi" w:hAnsiTheme="minorHAnsi" w:cstheme="minorHAnsi"/>
          <w:highlight w:val="yellow"/>
        </w:rPr>
        <w:t>t</w:t>
      </w:r>
      <w:r>
        <w:rPr>
          <w:rFonts w:asciiTheme="minorHAnsi" w:hAnsiTheme="minorHAnsi" w:cstheme="minorHAnsi"/>
          <w:highlight w:val="yellow"/>
        </w:rPr>
        <w:t xml:space="preserve"> </w:t>
      </w:r>
    </w:p>
    <w:p w14:paraId="48589F0C" w14:textId="77777777" w:rsidR="008130E1" w:rsidRPr="007556DD" w:rsidRDefault="00F721AC" w:rsidP="007556DD">
      <w:pPr>
        <w:pStyle w:val="ListParagraph"/>
        <w:numPr>
          <w:ilvl w:val="0"/>
          <w:numId w:val="2"/>
        </w:numPr>
        <w:rPr>
          <w:rFonts w:asciiTheme="minorHAnsi" w:hAnsiTheme="minorHAnsi" w:cstheme="minorHAnsi"/>
          <w:highlight w:val="yellow"/>
        </w:rPr>
      </w:pPr>
      <w:r>
        <w:rPr>
          <w:rFonts w:asciiTheme="minorHAnsi" w:hAnsiTheme="minorHAnsi" w:cstheme="minorHAnsi"/>
          <w:highlight w:val="yellow"/>
        </w:rPr>
        <w:t xml:space="preserve">Definitions re: what is included within employment and business counts (feel free if it is easiest to cross-reference to </w:t>
      </w:r>
      <w:r>
        <w:rPr>
          <w:rFonts w:asciiTheme="minorHAnsi" w:hAnsiTheme="minorHAnsi" w:cstheme="minorHAnsi"/>
          <w:i/>
          <w:highlight w:val="yellow"/>
        </w:rPr>
        <w:t>Geography of Creativity</w:t>
      </w:r>
      <w:r>
        <w:rPr>
          <w:rFonts w:asciiTheme="minorHAnsi" w:hAnsiTheme="minorHAnsi" w:cstheme="minorHAnsi"/>
          <w:highlight w:val="yellow"/>
        </w:rPr>
        <w:t>)</w:t>
      </w:r>
      <w:r w:rsidR="008130E1" w:rsidRPr="007556DD">
        <w:rPr>
          <w:rFonts w:asciiTheme="minorHAnsi" w:hAnsiTheme="minorHAnsi" w:cstheme="minorHAnsi"/>
          <w:highlight w:val="yellow"/>
        </w:rPr>
        <w:br w:type="page"/>
      </w:r>
    </w:p>
    <w:p w14:paraId="0ADA68D4" w14:textId="77777777" w:rsidR="008130E1" w:rsidRDefault="008130E1" w:rsidP="008130E1">
      <w:pPr>
        <w:spacing w:after="0" w:line="240" w:lineRule="auto"/>
        <w:rPr>
          <w:rFonts w:cstheme="minorHAnsi"/>
          <w:b/>
        </w:rPr>
      </w:pPr>
      <w:r w:rsidRPr="008130E1">
        <w:rPr>
          <w:rFonts w:cstheme="minorHAnsi"/>
          <w:b/>
        </w:rPr>
        <w:lastRenderedPageBreak/>
        <w:t>The data as maps</w:t>
      </w:r>
      <w:r>
        <w:rPr>
          <w:rFonts w:cstheme="minorHAnsi"/>
          <w:b/>
        </w:rPr>
        <w:t xml:space="preserve"> of Creative Industries activity across the United Kingdom</w:t>
      </w:r>
    </w:p>
    <w:p w14:paraId="77F43BD8" w14:textId="77777777" w:rsidR="008130E1" w:rsidRDefault="008130E1" w:rsidP="0057118F">
      <w:pPr>
        <w:rPr>
          <w:rFonts w:cstheme="minorHAnsi"/>
          <w:b/>
        </w:rPr>
      </w:pPr>
    </w:p>
    <w:p w14:paraId="6FA8BB76" w14:textId="77777777" w:rsidR="004D5085" w:rsidRDefault="004D5085" w:rsidP="0057118F">
      <w:pPr>
        <w:rPr>
          <w:rFonts w:cstheme="minorHAnsi"/>
          <w:b/>
        </w:rPr>
      </w:pPr>
    </w:p>
    <w:p w14:paraId="372C9095" w14:textId="77777777" w:rsidR="004D5085" w:rsidRDefault="004D5085" w:rsidP="0057118F">
      <w:pPr>
        <w:rPr>
          <w:rFonts w:cstheme="minorHAnsi"/>
          <w:b/>
        </w:rPr>
      </w:pPr>
    </w:p>
    <w:p w14:paraId="43B38191" w14:textId="77777777" w:rsidR="004D5085" w:rsidRDefault="004D5085" w:rsidP="0057118F">
      <w:pPr>
        <w:rPr>
          <w:rFonts w:cstheme="minorHAnsi"/>
          <w:b/>
        </w:rPr>
      </w:pPr>
    </w:p>
    <w:p w14:paraId="587E5E8F" w14:textId="77777777" w:rsidR="004D5085" w:rsidRDefault="004D5085" w:rsidP="0057118F">
      <w:pPr>
        <w:rPr>
          <w:rFonts w:cstheme="minorHAnsi"/>
          <w:b/>
        </w:rPr>
      </w:pPr>
    </w:p>
    <w:p w14:paraId="02FE6759" w14:textId="77777777" w:rsidR="008130E1" w:rsidRPr="00CC03CF" w:rsidRDefault="008130E1" w:rsidP="0057118F">
      <w:pPr>
        <w:rPr>
          <w:rFonts w:cstheme="minorHAnsi"/>
          <w:b/>
          <w:sz w:val="24"/>
          <w:szCs w:val="24"/>
        </w:rPr>
      </w:pPr>
      <w:r w:rsidRPr="00CC03CF">
        <w:rPr>
          <w:rFonts w:cstheme="minorHAnsi"/>
          <w:b/>
          <w:sz w:val="24"/>
          <w:szCs w:val="24"/>
        </w:rPr>
        <w:t>Table of Maps</w:t>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t>pp. 4-13</w:t>
      </w:r>
    </w:p>
    <w:p w14:paraId="74CF7B2C" w14:textId="77777777" w:rsidR="004D5085" w:rsidRPr="001D1278" w:rsidRDefault="004D5085" w:rsidP="0057118F">
      <w:pPr>
        <w:rPr>
          <w:rFonts w:cstheme="minorHAnsi"/>
          <w:b/>
        </w:rPr>
      </w:pPr>
    </w:p>
    <w:p w14:paraId="56B54FE1" w14:textId="77777777" w:rsidR="001D1278" w:rsidRDefault="001D1278" w:rsidP="004D5085">
      <w:pPr>
        <w:pStyle w:val="TOC2"/>
        <w:rPr>
          <w:rFonts w:eastAsiaTheme="minorEastAsia"/>
          <w:noProof/>
          <w:lang w:eastAsia="en-GB"/>
        </w:rPr>
      </w:pPr>
      <w:r>
        <w:rPr>
          <w:rFonts w:cstheme="minorHAnsi"/>
          <w:b/>
        </w:rPr>
        <w:fldChar w:fldCharType="begin"/>
      </w:r>
      <w:r>
        <w:rPr>
          <w:rFonts w:cstheme="minorHAnsi"/>
          <w:b/>
        </w:rPr>
        <w:instrText xml:space="preserve"> TOC \o "1-3" \h \z \u </w:instrText>
      </w:r>
      <w:r>
        <w:rPr>
          <w:rFonts w:cstheme="minorHAnsi"/>
          <w:b/>
        </w:rPr>
        <w:fldChar w:fldCharType="separate"/>
      </w:r>
      <w:hyperlink w:anchor="_Toc495681989" w:history="1">
        <w:r w:rsidRPr="00106222">
          <w:rPr>
            <w:rStyle w:val="Hyperlink"/>
            <w:noProof/>
          </w:rPr>
          <w:t>Advertising and Marketing</w:t>
        </w:r>
        <w:r>
          <w:rPr>
            <w:noProof/>
            <w:webHidden/>
          </w:rPr>
          <w:tab/>
        </w:r>
        <w:r>
          <w:rPr>
            <w:noProof/>
            <w:webHidden/>
          </w:rPr>
          <w:fldChar w:fldCharType="begin"/>
        </w:r>
        <w:r>
          <w:rPr>
            <w:noProof/>
            <w:webHidden/>
          </w:rPr>
          <w:instrText xml:space="preserve"> PAGEREF _Toc495681989 \h </w:instrText>
        </w:r>
        <w:r>
          <w:rPr>
            <w:noProof/>
            <w:webHidden/>
          </w:rPr>
        </w:r>
        <w:r>
          <w:rPr>
            <w:noProof/>
            <w:webHidden/>
          </w:rPr>
          <w:fldChar w:fldCharType="separate"/>
        </w:r>
        <w:r>
          <w:rPr>
            <w:noProof/>
            <w:webHidden/>
          </w:rPr>
          <w:t>4</w:t>
        </w:r>
        <w:r>
          <w:rPr>
            <w:noProof/>
            <w:webHidden/>
          </w:rPr>
          <w:fldChar w:fldCharType="end"/>
        </w:r>
      </w:hyperlink>
    </w:p>
    <w:p w14:paraId="04C6561D" w14:textId="77777777" w:rsidR="001D1278" w:rsidRDefault="003A0B27" w:rsidP="004D5085">
      <w:pPr>
        <w:pStyle w:val="TOC2"/>
        <w:rPr>
          <w:rFonts w:eastAsiaTheme="minorEastAsia"/>
          <w:noProof/>
          <w:lang w:eastAsia="en-GB"/>
        </w:rPr>
      </w:pPr>
      <w:hyperlink w:anchor="_Toc495681990" w:history="1">
        <w:r w:rsidR="001D1278" w:rsidRPr="00106222">
          <w:rPr>
            <w:rStyle w:val="Hyperlink"/>
            <w:noProof/>
          </w:rPr>
          <w:t>Architecture</w:t>
        </w:r>
        <w:r w:rsidR="001D1278">
          <w:rPr>
            <w:noProof/>
            <w:webHidden/>
          </w:rPr>
          <w:tab/>
        </w:r>
        <w:r w:rsidR="001D1278">
          <w:rPr>
            <w:noProof/>
            <w:webHidden/>
          </w:rPr>
          <w:fldChar w:fldCharType="begin"/>
        </w:r>
        <w:r w:rsidR="001D1278">
          <w:rPr>
            <w:noProof/>
            <w:webHidden/>
          </w:rPr>
          <w:instrText xml:space="preserve"> PAGEREF _Toc495681990 \h </w:instrText>
        </w:r>
        <w:r w:rsidR="001D1278">
          <w:rPr>
            <w:noProof/>
            <w:webHidden/>
          </w:rPr>
        </w:r>
        <w:r w:rsidR="001D1278">
          <w:rPr>
            <w:noProof/>
            <w:webHidden/>
          </w:rPr>
          <w:fldChar w:fldCharType="separate"/>
        </w:r>
        <w:r w:rsidR="001D1278">
          <w:rPr>
            <w:noProof/>
            <w:webHidden/>
          </w:rPr>
          <w:t>5</w:t>
        </w:r>
        <w:r w:rsidR="001D1278">
          <w:rPr>
            <w:noProof/>
            <w:webHidden/>
          </w:rPr>
          <w:fldChar w:fldCharType="end"/>
        </w:r>
      </w:hyperlink>
    </w:p>
    <w:p w14:paraId="47E2552D" w14:textId="77777777" w:rsidR="001D1278" w:rsidRDefault="003A0B27" w:rsidP="004D5085">
      <w:pPr>
        <w:pStyle w:val="TOC2"/>
        <w:rPr>
          <w:rFonts w:eastAsiaTheme="minorEastAsia"/>
          <w:noProof/>
          <w:lang w:eastAsia="en-GB"/>
        </w:rPr>
      </w:pPr>
      <w:hyperlink w:anchor="_Toc495681991" w:history="1">
        <w:r w:rsidR="001D1278" w:rsidRPr="00106222">
          <w:rPr>
            <w:rStyle w:val="Hyperlink"/>
            <w:noProof/>
          </w:rPr>
          <w:t>Crafts</w:t>
        </w:r>
        <w:r w:rsidR="001D1278">
          <w:rPr>
            <w:noProof/>
            <w:webHidden/>
          </w:rPr>
          <w:tab/>
        </w:r>
        <w:r w:rsidR="001D1278">
          <w:rPr>
            <w:noProof/>
            <w:webHidden/>
          </w:rPr>
          <w:fldChar w:fldCharType="begin"/>
        </w:r>
        <w:r w:rsidR="001D1278">
          <w:rPr>
            <w:noProof/>
            <w:webHidden/>
          </w:rPr>
          <w:instrText xml:space="preserve"> PAGEREF _Toc495681991 \h </w:instrText>
        </w:r>
        <w:r w:rsidR="001D1278">
          <w:rPr>
            <w:noProof/>
            <w:webHidden/>
          </w:rPr>
        </w:r>
        <w:r w:rsidR="001D1278">
          <w:rPr>
            <w:noProof/>
            <w:webHidden/>
          </w:rPr>
          <w:fldChar w:fldCharType="separate"/>
        </w:r>
        <w:r w:rsidR="001D1278">
          <w:rPr>
            <w:noProof/>
            <w:webHidden/>
          </w:rPr>
          <w:t>6</w:t>
        </w:r>
        <w:r w:rsidR="001D1278">
          <w:rPr>
            <w:noProof/>
            <w:webHidden/>
          </w:rPr>
          <w:fldChar w:fldCharType="end"/>
        </w:r>
      </w:hyperlink>
    </w:p>
    <w:p w14:paraId="50EA737E" w14:textId="77777777" w:rsidR="001D1278" w:rsidRDefault="003A0B27" w:rsidP="004D5085">
      <w:pPr>
        <w:pStyle w:val="TOC2"/>
        <w:rPr>
          <w:rFonts w:eastAsiaTheme="minorEastAsia"/>
          <w:noProof/>
          <w:lang w:eastAsia="en-GB"/>
        </w:rPr>
      </w:pPr>
      <w:hyperlink w:anchor="_Toc495681992" w:history="1">
        <w:r w:rsidR="001D1278" w:rsidRPr="00106222">
          <w:rPr>
            <w:rStyle w:val="Hyperlink"/>
            <w:noProof/>
          </w:rPr>
          <w:t>Design</w:t>
        </w:r>
        <w:r w:rsidR="001D1278">
          <w:rPr>
            <w:noProof/>
            <w:webHidden/>
          </w:rPr>
          <w:tab/>
        </w:r>
        <w:r w:rsidR="001D1278">
          <w:rPr>
            <w:noProof/>
            <w:webHidden/>
          </w:rPr>
          <w:fldChar w:fldCharType="begin"/>
        </w:r>
        <w:r w:rsidR="001D1278">
          <w:rPr>
            <w:noProof/>
            <w:webHidden/>
          </w:rPr>
          <w:instrText xml:space="preserve"> PAGEREF _Toc495681992 \h </w:instrText>
        </w:r>
        <w:r w:rsidR="001D1278">
          <w:rPr>
            <w:noProof/>
            <w:webHidden/>
          </w:rPr>
        </w:r>
        <w:r w:rsidR="001D1278">
          <w:rPr>
            <w:noProof/>
            <w:webHidden/>
          </w:rPr>
          <w:fldChar w:fldCharType="separate"/>
        </w:r>
        <w:r w:rsidR="001D1278">
          <w:rPr>
            <w:noProof/>
            <w:webHidden/>
          </w:rPr>
          <w:t>7</w:t>
        </w:r>
        <w:r w:rsidR="001D1278">
          <w:rPr>
            <w:noProof/>
            <w:webHidden/>
          </w:rPr>
          <w:fldChar w:fldCharType="end"/>
        </w:r>
      </w:hyperlink>
    </w:p>
    <w:p w14:paraId="4D5D81F0" w14:textId="77777777" w:rsidR="001D1278" w:rsidRDefault="003A0B27" w:rsidP="004D5085">
      <w:pPr>
        <w:pStyle w:val="TOC2"/>
        <w:rPr>
          <w:rFonts w:eastAsiaTheme="minorEastAsia"/>
          <w:noProof/>
          <w:lang w:eastAsia="en-GB"/>
        </w:rPr>
      </w:pPr>
      <w:hyperlink w:anchor="_Toc495681993" w:history="1">
        <w:r w:rsidR="001D1278" w:rsidRPr="00106222">
          <w:rPr>
            <w:rStyle w:val="Hyperlink"/>
            <w:noProof/>
          </w:rPr>
          <w:t>Film, TV, Video, Radio &amp; Photography</w:t>
        </w:r>
        <w:r w:rsidR="001D1278">
          <w:rPr>
            <w:noProof/>
            <w:webHidden/>
          </w:rPr>
          <w:tab/>
        </w:r>
        <w:r w:rsidR="001D1278">
          <w:rPr>
            <w:noProof/>
            <w:webHidden/>
          </w:rPr>
          <w:fldChar w:fldCharType="begin"/>
        </w:r>
        <w:r w:rsidR="001D1278">
          <w:rPr>
            <w:noProof/>
            <w:webHidden/>
          </w:rPr>
          <w:instrText xml:space="preserve"> PAGEREF _Toc495681993 \h </w:instrText>
        </w:r>
        <w:r w:rsidR="001D1278">
          <w:rPr>
            <w:noProof/>
            <w:webHidden/>
          </w:rPr>
        </w:r>
        <w:r w:rsidR="001D1278">
          <w:rPr>
            <w:noProof/>
            <w:webHidden/>
          </w:rPr>
          <w:fldChar w:fldCharType="separate"/>
        </w:r>
        <w:r w:rsidR="001D1278">
          <w:rPr>
            <w:noProof/>
            <w:webHidden/>
          </w:rPr>
          <w:t>8</w:t>
        </w:r>
        <w:r w:rsidR="001D1278">
          <w:rPr>
            <w:noProof/>
            <w:webHidden/>
          </w:rPr>
          <w:fldChar w:fldCharType="end"/>
        </w:r>
      </w:hyperlink>
    </w:p>
    <w:p w14:paraId="174EB3E0" w14:textId="77777777" w:rsidR="001D1278" w:rsidRDefault="003A0B27" w:rsidP="004D5085">
      <w:pPr>
        <w:pStyle w:val="TOC2"/>
        <w:rPr>
          <w:rFonts w:eastAsiaTheme="minorEastAsia"/>
          <w:noProof/>
          <w:lang w:eastAsia="en-GB"/>
        </w:rPr>
      </w:pPr>
      <w:hyperlink w:anchor="_Toc495681994" w:history="1">
        <w:r w:rsidR="001D1278" w:rsidRPr="00106222">
          <w:rPr>
            <w:rStyle w:val="Hyperlink"/>
            <w:noProof/>
          </w:rPr>
          <w:t>IT, Software and Computer Services</w:t>
        </w:r>
        <w:r w:rsidR="001D1278">
          <w:rPr>
            <w:noProof/>
            <w:webHidden/>
          </w:rPr>
          <w:tab/>
        </w:r>
        <w:r w:rsidR="001D1278">
          <w:rPr>
            <w:noProof/>
            <w:webHidden/>
          </w:rPr>
          <w:fldChar w:fldCharType="begin"/>
        </w:r>
        <w:r w:rsidR="001D1278">
          <w:rPr>
            <w:noProof/>
            <w:webHidden/>
          </w:rPr>
          <w:instrText xml:space="preserve"> PAGEREF _Toc495681994 \h </w:instrText>
        </w:r>
        <w:r w:rsidR="001D1278">
          <w:rPr>
            <w:noProof/>
            <w:webHidden/>
          </w:rPr>
        </w:r>
        <w:r w:rsidR="001D1278">
          <w:rPr>
            <w:noProof/>
            <w:webHidden/>
          </w:rPr>
          <w:fldChar w:fldCharType="separate"/>
        </w:r>
        <w:r w:rsidR="001D1278">
          <w:rPr>
            <w:noProof/>
            <w:webHidden/>
          </w:rPr>
          <w:t>9</w:t>
        </w:r>
        <w:r w:rsidR="001D1278">
          <w:rPr>
            <w:noProof/>
            <w:webHidden/>
          </w:rPr>
          <w:fldChar w:fldCharType="end"/>
        </w:r>
      </w:hyperlink>
    </w:p>
    <w:p w14:paraId="41574A21" w14:textId="77777777" w:rsidR="001D1278" w:rsidRDefault="003A0B27" w:rsidP="004D5085">
      <w:pPr>
        <w:pStyle w:val="TOC2"/>
        <w:rPr>
          <w:rFonts w:eastAsiaTheme="minorEastAsia"/>
          <w:noProof/>
          <w:lang w:eastAsia="en-GB"/>
        </w:rPr>
      </w:pPr>
      <w:hyperlink w:anchor="_Toc495681995" w:history="1">
        <w:r w:rsidR="001D1278" w:rsidRPr="00106222">
          <w:rPr>
            <w:rStyle w:val="Hyperlink"/>
            <w:noProof/>
          </w:rPr>
          <w:t>Museums, Galleries and Libraries</w:t>
        </w:r>
        <w:r w:rsidR="001D1278">
          <w:rPr>
            <w:noProof/>
            <w:webHidden/>
          </w:rPr>
          <w:tab/>
        </w:r>
        <w:r w:rsidR="001D1278">
          <w:rPr>
            <w:noProof/>
            <w:webHidden/>
          </w:rPr>
          <w:fldChar w:fldCharType="begin"/>
        </w:r>
        <w:r w:rsidR="001D1278">
          <w:rPr>
            <w:noProof/>
            <w:webHidden/>
          </w:rPr>
          <w:instrText xml:space="preserve"> PAGEREF _Toc495681995 \h </w:instrText>
        </w:r>
        <w:r w:rsidR="001D1278">
          <w:rPr>
            <w:noProof/>
            <w:webHidden/>
          </w:rPr>
        </w:r>
        <w:r w:rsidR="001D1278">
          <w:rPr>
            <w:noProof/>
            <w:webHidden/>
          </w:rPr>
          <w:fldChar w:fldCharType="separate"/>
        </w:r>
        <w:r w:rsidR="001D1278">
          <w:rPr>
            <w:noProof/>
            <w:webHidden/>
          </w:rPr>
          <w:t>10</w:t>
        </w:r>
        <w:r w:rsidR="001D1278">
          <w:rPr>
            <w:noProof/>
            <w:webHidden/>
          </w:rPr>
          <w:fldChar w:fldCharType="end"/>
        </w:r>
      </w:hyperlink>
    </w:p>
    <w:p w14:paraId="4CC39ED7" w14:textId="77777777" w:rsidR="001D1278" w:rsidRDefault="003A0B27" w:rsidP="004D5085">
      <w:pPr>
        <w:pStyle w:val="TOC2"/>
        <w:rPr>
          <w:rFonts w:eastAsiaTheme="minorEastAsia"/>
          <w:noProof/>
          <w:lang w:eastAsia="en-GB"/>
        </w:rPr>
      </w:pPr>
      <w:hyperlink w:anchor="_Toc495681996" w:history="1">
        <w:r w:rsidR="001D1278" w:rsidRPr="00106222">
          <w:rPr>
            <w:rStyle w:val="Hyperlink"/>
            <w:noProof/>
          </w:rPr>
          <w:t>Music, Performing Arts and Visual Arts</w:t>
        </w:r>
        <w:r w:rsidR="001D1278">
          <w:rPr>
            <w:noProof/>
            <w:webHidden/>
          </w:rPr>
          <w:tab/>
        </w:r>
        <w:r w:rsidR="001D1278">
          <w:rPr>
            <w:noProof/>
            <w:webHidden/>
          </w:rPr>
          <w:fldChar w:fldCharType="begin"/>
        </w:r>
        <w:r w:rsidR="001D1278">
          <w:rPr>
            <w:noProof/>
            <w:webHidden/>
          </w:rPr>
          <w:instrText xml:space="preserve"> PAGEREF _Toc495681996 \h </w:instrText>
        </w:r>
        <w:r w:rsidR="001D1278">
          <w:rPr>
            <w:noProof/>
            <w:webHidden/>
          </w:rPr>
        </w:r>
        <w:r w:rsidR="001D1278">
          <w:rPr>
            <w:noProof/>
            <w:webHidden/>
          </w:rPr>
          <w:fldChar w:fldCharType="separate"/>
        </w:r>
        <w:r w:rsidR="001D1278">
          <w:rPr>
            <w:noProof/>
            <w:webHidden/>
          </w:rPr>
          <w:t>11</w:t>
        </w:r>
        <w:r w:rsidR="001D1278">
          <w:rPr>
            <w:noProof/>
            <w:webHidden/>
          </w:rPr>
          <w:fldChar w:fldCharType="end"/>
        </w:r>
      </w:hyperlink>
    </w:p>
    <w:p w14:paraId="07B1898E" w14:textId="77777777" w:rsidR="001D1278" w:rsidRDefault="003A0B27" w:rsidP="004D5085">
      <w:pPr>
        <w:pStyle w:val="TOC2"/>
        <w:rPr>
          <w:rFonts w:eastAsiaTheme="minorEastAsia"/>
          <w:noProof/>
          <w:lang w:eastAsia="en-GB"/>
        </w:rPr>
      </w:pPr>
      <w:hyperlink w:anchor="_Toc495681997" w:history="1">
        <w:r w:rsidR="001D1278" w:rsidRPr="00106222">
          <w:rPr>
            <w:rStyle w:val="Hyperlink"/>
            <w:noProof/>
          </w:rPr>
          <w:t>Publishing</w:t>
        </w:r>
        <w:r w:rsidR="001D1278">
          <w:rPr>
            <w:noProof/>
            <w:webHidden/>
          </w:rPr>
          <w:tab/>
        </w:r>
        <w:r w:rsidR="001D1278">
          <w:rPr>
            <w:noProof/>
            <w:webHidden/>
          </w:rPr>
          <w:fldChar w:fldCharType="begin"/>
        </w:r>
        <w:r w:rsidR="001D1278">
          <w:rPr>
            <w:noProof/>
            <w:webHidden/>
          </w:rPr>
          <w:instrText xml:space="preserve"> PAGEREF _Toc495681997 \h </w:instrText>
        </w:r>
        <w:r w:rsidR="001D1278">
          <w:rPr>
            <w:noProof/>
            <w:webHidden/>
          </w:rPr>
        </w:r>
        <w:r w:rsidR="001D1278">
          <w:rPr>
            <w:noProof/>
            <w:webHidden/>
          </w:rPr>
          <w:fldChar w:fldCharType="separate"/>
        </w:r>
        <w:r w:rsidR="001D1278">
          <w:rPr>
            <w:noProof/>
            <w:webHidden/>
          </w:rPr>
          <w:t>12</w:t>
        </w:r>
        <w:r w:rsidR="001D1278">
          <w:rPr>
            <w:noProof/>
            <w:webHidden/>
          </w:rPr>
          <w:fldChar w:fldCharType="end"/>
        </w:r>
      </w:hyperlink>
    </w:p>
    <w:p w14:paraId="40F6D232" w14:textId="77777777" w:rsidR="001D1278" w:rsidRDefault="003A0B27" w:rsidP="004D5085">
      <w:pPr>
        <w:pStyle w:val="TOC2"/>
        <w:rPr>
          <w:rFonts w:eastAsiaTheme="minorEastAsia"/>
          <w:noProof/>
          <w:lang w:eastAsia="en-GB"/>
        </w:rPr>
      </w:pPr>
      <w:hyperlink w:anchor="_Toc495681998" w:history="1">
        <w:r w:rsidR="001D1278" w:rsidRPr="00106222">
          <w:rPr>
            <w:rStyle w:val="Hyperlink"/>
            <w:noProof/>
          </w:rPr>
          <w:t>All Creative Industries</w:t>
        </w:r>
        <w:r w:rsidR="001D1278">
          <w:rPr>
            <w:noProof/>
            <w:webHidden/>
          </w:rPr>
          <w:tab/>
        </w:r>
        <w:r w:rsidR="001D1278">
          <w:rPr>
            <w:noProof/>
            <w:webHidden/>
          </w:rPr>
          <w:fldChar w:fldCharType="begin"/>
        </w:r>
        <w:r w:rsidR="001D1278">
          <w:rPr>
            <w:noProof/>
            <w:webHidden/>
          </w:rPr>
          <w:instrText xml:space="preserve"> PAGEREF _Toc495681998 \h </w:instrText>
        </w:r>
        <w:r w:rsidR="001D1278">
          <w:rPr>
            <w:noProof/>
            <w:webHidden/>
          </w:rPr>
        </w:r>
        <w:r w:rsidR="001D1278">
          <w:rPr>
            <w:noProof/>
            <w:webHidden/>
          </w:rPr>
          <w:fldChar w:fldCharType="separate"/>
        </w:r>
        <w:r w:rsidR="001D1278">
          <w:rPr>
            <w:noProof/>
            <w:webHidden/>
          </w:rPr>
          <w:t>13</w:t>
        </w:r>
        <w:r w:rsidR="001D1278">
          <w:rPr>
            <w:noProof/>
            <w:webHidden/>
          </w:rPr>
          <w:fldChar w:fldCharType="end"/>
        </w:r>
      </w:hyperlink>
    </w:p>
    <w:p w14:paraId="57EA9830" w14:textId="77777777" w:rsidR="00CC03CF" w:rsidRDefault="001D1278" w:rsidP="00CC03CF">
      <w:pPr>
        <w:spacing w:after="240"/>
        <w:jc w:val="both"/>
        <w:rPr>
          <w:rFonts w:cstheme="minorHAnsi"/>
          <w:b/>
        </w:rPr>
      </w:pPr>
      <w:r>
        <w:rPr>
          <w:rFonts w:cstheme="minorHAnsi"/>
          <w:b/>
        </w:rPr>
        <w:fldChar w:fldCharType="end"/>
      </w:r>
    </w:p>
    <w:p w14:paraId="5DDD42FA" w14:textId="77777777" w:rsidR="008130E1" w:rsidRPr="00CC03CF" w:rsidRDefault="00CC03CF" w:rsidP="00CC03CF">
      <w:pPr>
        <w:spacing w:after="240"/>
        <w:jc w:val="both"/>
        <w:rPr>
          <w:rFonts w:cstheme="minorHAnsi"/>
          <w:b/>
          <w:sz w:val="24"/>
          <w:szCs w:val="24"/>
        </w:rPr>
      </w:pPr>
      <w:r>
        <w:rPr>
          <w:rFonts w:cstheme="minorHAnsi"/>
          <w:b/>
          <w:sz w:val="24"/>
          <w:szCs w:val="24"/>
        </w:rPr>
        <w:t>The Underlying D</w:t>
      </w:r>
      <w:r w:rsidRPr="00CC03CF">
        <w:rPr>
          <w:rFonts w:cstheme="minorHAnsi"/>
          <w:b/>
          <w:sz w:val="24"/>
          <w:szCs w:val="24"/>
        </w:rPr>
        <w:t>ata</w:t>
      </w:r>
      <w:r>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t xml:space="preserve">  </w:t>
      </w:r>
      <w:r>
        <w:rPr>
          <w:rFonts w:cstheme="minorHAnsi"/>
          <w:b/>
          <w:sz w:val="24"/>
          <w:szCs w:val="24"/>
        </w:rPr>
        <w:t xml:space="preserve">pp. </w:t>
      </w:r>
      <w:r w:rsidRPr="00CC03CF">
        <w:rPr>
          <w:rFonts w:cstheme="minorHAnsi"/>
          <w:b/>
          <w:sz w:val="24"/>
          <w:szCs w:val="24"/>
        </w:rPr>
        <w:t>14</w:t>
      </w:r>
    </w:p>
    <w:p w14:paraId="0C5F4CFC" w14:textId="77777777" w:rsidR="00CC03CF" w:rsidRDefault="00CC03CF" w:rsidP="004D5085">
      <w:pPr>
        <w:spacing w:after="240"/>
        <w:rPr>
          <w:rFonts w:cstheme="minorHAnsi"/>
          <w:b/>
        </w:rPr>
      </w:pPr>
    </w:p>
    <w:p w14:paraId="3F19230F" w14:textId="77777777" w:rsidR="008130E1" w:rsidRDefault="008130E1">
      <w:pPr>
        <w:rPr>
          <w:rFonts w:cstheme="minorHAnsi"/>
          <w:b/>
        </w:rPr>
        <w:sectPr w:rsidR="008130E1" w:rsidSect="007556DD">
          <w:headerReference w:type="default" r:id="rId10"/>
          <w:footerReference w:type="default" r:id="rId11"/>
          <w:pgSz w:w="11910" w:h="16840"/>
          <w:pgMar w:top="1415" w:right="1340" w:bottom="993" w:left="1680" w:header="720" w:footer="720" w:gutter="0"/>
          <w:cols w:space="720"/>
          <w:noEndnote/>
        </w:sectPr>
      </w:pPr>
    </w:p>
    <w:p w14:paraId="4262C32D" w14:textId="77777777" w:rsidR="008130E1" w:rsidRDefault="008130E1" w:rsidP="008130E1">
      <w:pPr>
        <w:pStyle w:val="Heading2"/>
      </w:pPr>
      <w:bookmarkStart w:id="125" w:name="_Toc495681989"/>
      <w:r w:rsidRPr="008130E1">
        <w:rPr>
          <w:noProof/>
          <w:lang w:eastAsia="en-GB"/>
        </w:rPr>
        <w:lastRenderedPageBreak/>
        <w:drawing>
          <wp:anchor distT="0" distB="0" distL="114300" distR="114300" simplePos="0" relativeHeight="251664384" behindDoc="0" locked="0" layoutInCell="1" allowOverlap="1" wp14:anchorId="5FB31811" wp14:editId="74AF402E">
            <wp:simplePos x="0" y="0"/>
            <wp:positionH relativeFrom="column">
              <wp:posOffset>-1651</wp:posOffset>
            </wp:positionH>
            <wp:positionV relativeFrom="paragraph">
              <wp:posOffset>-744169</wp:posOffset>
            </wp:positionV>
            <wp:extent cx="2071370" cy="563245"/>
            <wp:effectExtent l="0" t="0" r="5080" b="8255"/>
            <wp:wrapNone/>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t>Advertising and Marketing</w:t>
      </w:r>
      <w:bookmarkEnd w:id="125"/>
      <w:r>
        <w:tab/>
      </w:r>
    </w:p>
    <w:p w14:paraId="61E66F2F" w14:textId="77777777" w:rsidR="008130E1" w:rsidRDefault="00EB3E27" w:rsidP="001D1278">
      <w:r w:rsidRPr="008130E1">
        <w:rPr>
          <w:noProof/>
          <w:lang w:eastAsia="en-GB"/>
        </w:rPr>
        <mc:AlternateContent>
          <mc:Choice Requires="wps">
            <w:drawing>
              <wp:anchor distT="0" distB="0" distL="114300" distR="114300" simplePos="0" relativeHeight="251661312" behindDoc="0" locked="0" layoutInCell="1" allowOverlap="1" wp14:anchorId="023E1628" wp14:editId="22E4B04F">
                <wp:simplePos x="0" y="0"/>
                <wp:positionH relativeFrom="column">
                  <wp:posOffset>-1905</wp:posOffset>
                </wp:positionH>
                <wp:positionV relativeFrom="paragraph">
                  <wp:posOffset>73025</wp:posOffset>
                </wp:positionV>
                <wp:extent cx="4389120" cy="277495"/>
                <wp:effectExtent l="0" t="0" r="0" b="8255"/>
                <wp:wrapNone/>
                <wp:docPr id="8"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74D225A8"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type w14:anchorId="023E1628" id="_x0000_t202" coordsize="21600,21600" o:spt="202" path="m0,0l0,21600,21600,21600,21600,0xe">
                <v:stroke joinstyle="miter"/>
                <v:path gradientshapeok="t" o:connecttype="rect"/>
              </v:shapetype>
              <v:shape id="TextBox 7" o:spid="_x0000_s1026" type="#_x0000_t202" style="position:absolute;margin-left:-.15pt;margin-top:5.75pt;width:345.6pt;height:21.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" fillcolor="#ffc000" stroked="f">
                <v:textbox style="mso-fit-shape-to-text:t">
                  <w:txbxContent>
                    <w:p w14:paraId="74D225A8"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8130E1">
        <w:rPr>
          <w:noProof/>
          <w:lang w:eastAsia="en-GB"/>
        </w:rPr>
        <mc:AlternateContent>
          <mc:Choice Requires="wps">
            <w:drawing>
              <wp:anchor distT="0" distB="0" distL="114300" distR="114300" simplePos="0" relativeHeight="251662336" behindDoc="0" locked="0" layoutInCell="1" allowOverlap="1" wp14:anchorId="3A4C8DE2" wp14:editId="25EBF703">
                <wp:simplePos x="0" y="0"/>
                <wp:positionH relativeFrom="column">
                  <wp:posOffset>4592320</wp:posOffset>
                </wp:positionH>
                <wp:positionV relativeFrom="paragraph">
                  <wp:posOffset>73025</wp:posOffset>
                </wp:positionV>
                <wp:extent cx="4176395" cy="277495"/>
                <wp:effectExtent l="0" t="0" r="0" b="8255"/>
                <wp:wrapNone/>
                <wp:docPr id="9"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1BE0F652"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3A4C8DE2" id="TextBox 8" o:spid="_x0000_s1027" type="#_x0000_t202" style="position:absolute;margin-left:361.6pt;margin-top:5.75pt;width:328.85pt;height:21.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" fillcolor="#ffc000" stroked="f">
                <v:textbox style="mso-fit-shape-to-text:t">
                  <w:txbxContent>
                    <w:p w14:paraId="1BE0F652"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8130E1">
        <w:tab/>
      </w:r>
      <w:r w:rsidR="008130E1">
        <w:tab/>
      </w:r>
      <w:r w:rsidR="008130E1">
        <w:tab/>
      </w:r>
      <w:r w:rsidR="008130E1">
        <w:tab/>
      </w:r>
      <w:r w:rsidR="008130E1">
        <w:tab/>
      </w:r>
      <w:r w:rsidR="008130E1">
        <w:tab/>
      </w:r>
      <w:r w:rsidR="008130E1">
        <w:tab/>
      </w:r>
      <w:r w:rsidR="008130E1">
        <w:tab/>
      </w:r>
    </w:p>
    <w:p w14:paraId="6044561C" w14:textId="77777777" w:rsidR="00665711" w:rsidRDefault="00EB3E27" w:rsidP="00665711">
      <w:r w:rsidRPr="008130E1">
        <w:rPr>
          <w:noProof/>
          <w:lang w:eastAsia="en-GB"/>
        </w:rPr>
        <w:drawing>
          <wp:anchor distT="0" distB="0" distL="114300" distR="114300" simplePos="0" relativeHeight="251663360" behindDoc="0" locked="0" layoutInCell="1" allowOverlap="1" wp14:anchorId="686FF4BF" wp14:editId="2A0D283E">
            <wp:simplePos x="0" y="0"/>
            <wp:positionH relativeFrom="column">
              <wp:posOffset>4592979</wp:posOffset>
            </wp:positionH>
            <wp:positionV relativeFrom="paragraph">
              <wp:posOffset>218745</wp:posOffset>
            </wp:positionV>
            <wp:extent cx="4125773" cy="5169962"/>
            <wp:effectExtent l="0" t="0" r="8255" b="0"/>
            <wp:wrapNone/>
            <wp:docPr id="143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4898" cy="5168866"/>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8130E1">
        <w:rPr>
          <w:noProof/>
          <w:lang w:eastAsia="en-GB"/>
        </w:rPr>
        <w:drawing>
          <wp:anchor distT="0" distB="0" distL="114300" distR="114300" simplePos="0" relativeHeight="251660288" behindDoc="0" locked="0" layoutInCell="1" allowOverlap="1" wp14:anchorId="55CD98BB" wp14:editId="4B691F57">
            <wp:simplePos x="0" y="0"/>
            <wp:positionH relativeFrom="column">
              <wp:posOffset>34925</wp:posOffset>
            </wp:positionH>
            <wp:positionV relativeFrom="paragraph">
              <wp:posOffset>217805</wp:posOffset>
            </wp:positionV>
            <wp:extent cx="4110990" cy="5383530"/>
            <wp:effectExtent l="0" t="0" r="3810" b="7620"/>
            <wp:wrapNone/>
            <wp:docPr id="143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l="5387"/>
                    <a:stretch/>
                  </pic:blipFill>
                  <pic:spPr bwMode="auto">
                    <a:xfrm>
                      <a:off x="0" y="0"/>
                      <a:ext cx="4110990" cy="5383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A84990" w14:textId="77777777" w:rsidR="00665711" w:rsidRDefault="00665711" w:rsidP="00665711"/>
    <w:p w14:paraId="2B1AE78A" w14:textId="77777777" w:rsidR="00665711" w:rsidRDefault="00665711" w:rsidP="00665711"/>
    <w:p w14:paraId="423164E3" w14:textId="77777777" w:rsidR="00665711" w:rsidRDefault="00665711" w:rsidP="00665711"/>
    <w:p w14:paraId="7BF82470" w14:textId="77777777" w:rsidR="00665711" w:rsidRDefault="00665711" w:rsidP="00665711"/>
    <w:p w14:paraId="799AE3EE" w14:textId="77777777" w:rsidR="00665711" w:rsidRDefault="00665711" w:rsidP="00665711"/>
    <w:p w14:paraId="46271C6B" w14:textId="77777777" w:rsidR="00665711" w:rsidRDefault="00665711" w:rsidP="00665711"/>
    <w:p w14:paraId="657A118E" w14:textId="77777777" w:rsidR="00665711" w:rsidRDefault="00665711" w:rsidP="00665711"/>
    <w:p w14:paraId="170068E1" w14:textId="77777777" w:rsidR="00665711" w:rsidRDefault="00665711" w:rsidP="00665711"/>
    <w:p w14:paraId="05C42F9F" w14:textId="77777777" w:rsidR="00665711" w:rsidRDefault="00665711" w:rsidP="00665711"/>
    <w:p w14:paraId="52639CDC" w14:textId="77777777" w:rsidR="00665711" w:rsidRDefault="00665711" w:rsidP="00665711"/>
    <w:p w14:paraId="5285834E" w14:textId="77777777" w:rsidR="00665711" w:rsidRDefault="00665711" w:rsidP="00665711"/>
    <w:p w14:paraId="670B29F1" w14:textId="77777777" w:rsidR="00665711" w:rsidRDefault="00665711" w:rsidP="00665711"/>
    <w:p w14:paraId="3254DDE4" w14:textId="77777777" w:rsidR="00665711" w:rsidRDefault="00665711" w:rsidP="00665711"/>
    <w:p w14:paraId="7CD13769" w14:textId="77777777" w:rsidR="00665711" w:rsidRDefault="00665711" w:rsidP="00665711"/>
    <w:p w14:paraId="0147B135" w14:textId="77777777" w:rsidR="00665711" w:rsidRDefault="00665711" w:rsidP="00665711"/>
    <w:p w14:paraId="3665EDAF" w14:textId="77777777" w:rsidR="00665711" w:rsidRPr="00665711" w:rsidRDefault="00247DFC" w:rsidP="001D1278">
      <w:pPr>
        <w:pStyle w:val="Heading2"/>
      </w:pPr>
      <w:bookmarkStart w:id="126" w:name="_Toc495681990"/>
      <w:r w:rsidRPr="008130E1">
        <w:rPr>
          <w:noProof/>
          <w:lang w:eastAsia="en-GB"/>
        </w:rPr>
        <w:lastRenderedPageBreak/>
        <w:drawing>
          <wp:anchor distT="0" distB="0" distL="114300" distR="114300" simplePos="0" relativeHeight="251666432" behindDoc="0" locked="0" layoutInCell="1" allowOverlap="1" wp14:anchorId="1AE42B8B" wp14:editId="3E672C4B">
            <wp:simplePos x="0" y="0"/>
            <wp:positionH relativeFrom="column">
              <wp:posOffset>-2540</wp:posOffset>
            </wp:positionH>
            <wp:positionV relativeFrom="paragraph">
              <wp:posOffset>-744855</wp:posOffset>
            </wp:positionV>
            <wp:extent cx="2071370" cy="563245"/>
            <wp:effectExtent l="0" t="0" r="5080" b="8255"/>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65711" w:rsidRPr="00665711">
        <w:t>Architecture</w:t>
      </w:r>
      <w:bookmarkEnd w:id="126"/>
      <w:r w:rsidR="00665711" w:rsidRPr="00665711">
        <w:t xml:space="preserve"> </w:t>
      </w:r>
    </w:p>
    <w:p w14:paraId="7F5C2B96" w14:textId="77777777" w:rsidR="00247DFC" w:rsidRDefault="003341B5">
      <w:r w:rsidRPr="003341B5">
        <w:rPr>
          <w:b/>
          <w:noProof/>
          <w:lang w:eastAsia="en-GB"/>
        </w:rPr>
        <w:drawing>
          <wp:anchor distT="0" distB="0" distL="114300" distR="114300" simplePos="0" relativeHeight="251713536" behindDoc="0" locked="0" layoutInCell="1" allowOverlap="1" wp14:anchorId="171B06F3" wp14:editId="02E6599E">
            <wp:simplePos x="0" y="0"/>
            <wp:positionH relativeFrom="column">
              <wp:posOffset>4644187</wp:posOffset>
            </wp:positionH>
            <wp:positionV relativeFrom="paragraph">
              <wp:posOffset>454684</wp:posOffset>
            </wp:positionV>
            <wp:extent cx="4162349" cy="5224425"/>
            <wp:effectExtent l="0" t="0" r="0" b="0"/>
            <wp:wrapNone/>
            <wp:docPr id="38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3"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2408" cy="522449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341B5">
        <w:rPr>
          <w:b/>
          <w:noProof/>
          <w:lang w:eastAsia="en-GB"/>
        </w:rPr>
        <w:drawing>
          <wp:anchor distT="0" distB="0" distL="114300" distR="114300" simplePos="0" relativeHeight="251712512" behindDoc="0" locked="0" layoutInCell="1" allowOverlap="1" wp14:anchorId="5A08C4DC" wp14:editId="1D750A30">
            <wp:simplePos x="0" y="0"/>
            <wp:positionH relativeFrom="column">
              <wp:posOffset>-965</wp:posOffset>
            </wp:positionH>
            <wp:positionV relativeFrom="paragraph">
              <wp:posOffset>454685</wp:posOffset>
            </wp:positionV>
            <wp:extent cx="4389120" cy="5436441"/>
            <wp:effectExtent l="0" t="0" r="0" b="0"/>
            <wp:wrapNone/>
            <wp:docPr id="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2449" cy="5440564"/>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341B5">
        <w:rPr>
          <w:noProof/>
          <w:lang w:eastAsia="en-GB"/>
        </w:rPr>
        <mc:AlternateContent>
          <mc:Choice Requires="wps">
            <w:drawing>
              <wp:anchor distT="0" distB="0" distL="114300" distR="114300" simplePos="0" relativeHeight="251676672" behindDoc="0" locked="0" layoutInCell="1" allowOverlap="1" wp14:anchorId="2E148AE3" wp14:editId="6520E9D3">
                <wp:simplePos x="0" y="0"/>
                <wp:positionH relativeFrom="column">
                  <wp:posOffset>-3175</wp:posOffset>
                </wp:positionH>
                <wp:positionV relativeFrom="paragraph">
                  <wp:posOffset>20955</wp:posOffset>
                </wp:positionV>
                <wp:extent cx="4389120" cy="277495"/>
                <wp:effectExtent l="0" t="0" r="0" b="8255"/>
                <wp:wrapNone/>
                <wp:docPr id="12"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30A6BB73"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2E148AE3" id="_x0000_s1028" type="#_x0000_t202" style="position:absolute;margin-left:-.25pt;margin-top:1.65pt;width:345.6pt;height:21.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" fillcolor="#ffc000" stroked="f">
                <v:textbox style="mso-fit-shape-to-text:t">
                  <w:txbxContent>
                    <w:p w14:paraId="30A6BB73"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rPr>
          <w:noProof/>
          <w:lang w:eastAsia="en-GB"/>
        </w:rPr>
        <mc:AlternateContent>
          <mc:Choice Requires="wps">
            <w:drawing>
              <wp:anchor distT="0" distB="0" distL="114300" distR="114300" simplePos="0" relativeHeight="251677696" behindDoc="0" locked="0" layoutInCell="1" allowOverlap="1" wp14:anchorId="3AB728CE" wp14:editId="1FA548EB">
                <wp:simplePos x="0" y="0"/>
                <wp:positionH relativeFrom="column">
                  <wp:posOffset>4591050</wp:posOffset>
                </wp:positionH>
                <wp:positionV relativeFrom="paragraph">
                  <wp:posOffset>20955</wp:posOffset>
                </wp:positionV>
                <wp:extent cx="4176395" cy="277495"/>
                <wp:effectExtent l="0" t="0" r="0" b="8255"/>
                <wp:wrapNone/>
                <wp:docPr id="13"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3784C87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3AB728CE" id="_x0000_s1029" type="#_x0000_t202" style="position:absolute;margin-left:361.5pt;margin-top:1.65pt;width:328.85pt;height:21.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" fillcolor="#ffc000" stroked="f">
                <v:textbox style="mso-fit-shape-to-text:t">
                  <w:txbxContent>
                    <w:p w14:paraId="3784C87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247DFC">
        <w:br w:type="page"/>
      </w:r>
    </w:p>
    <w:p w14:paraId="0E011D12" w14:textId="77777777" w:rsidR="00665711" w:rsidRDefault="003341B5" w:rsidP="001D1278">
      <w:pPr>
        <w:pStyle w:val="Heading2"/>
      </w:pPr>
      <w:bookmarkStart w:id="127" w:name="_Toc495681991"/>
      <w:r w:rsidRPr="003341B5">
        <w:rPr>
          <w:noProof/>
          <w:lang w:eastAsia="en-GB"/>
        </w:rPr>
        <w:lastRenderedPageBreak/>
        <mc:AlternateContent>
          <mc:Choice Requires="wps">
            <w:drawing>
              <wp:anchor distT="0" distB="0" distL="114300" distR="114300" simplePos="0" relativeHeight="251679744" behindDoc="0" locked="0" layoutInCell="1" allowOverlap="1" wp14:anchorId="22EB304C" wp14:editId="33A88DAE">
                <wp:simplePos x="0" y="0"/>
                <wp:positionH relativeFrom="column">
                  <wp:posOffset>-55880</wp:posOffset>
                </wp:positionH>
                <wp:positionV relativeFrom="paragraph">
                  <wp:posOffset>247015</wp:posOffset>
                </wp:positionV>
                <wp:extent cx="4389120" cy="277495"/>
                <wp:effectExtent l="0" t="0" r="0" b="8255"/>
                <wp:wrapNone/>
                <wp:docPr id="14"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731F5EF1"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22EB304C" id="_x0000_s1030" type="#_x0000_t202" style="position:absolute;margin-left:-4.4pt;margin-top:19.45pt;width:345.6pt;height:21.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" fillcolor="#ffc000" stroked="f">
                <v:textbox style="mso-fit-shape-to-text:t">
                  <w:txbxContent>
                    <w:p w14:paraId="731F5EF1"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rPr>
          <w:noProof/>
          <w:lang w:eastAsia="en-GB"/>
        </w:rPr>
        <mc:AlternateContent>
          <mc:Choice Requires="wps">
            <w:drawing>
              <wp:anchor distT="0" distB="0" distL="114300" distR="114300" simplePos="0" relativeHeight="251680768" behindDoc="0" locked="0" layoutInCell="1" allowOverlap="1" wp14:anchorId="64501D48" wp14:editId="70804186">
                <wp:simplePos x="0" y="0"/>
                <wp:positionH relativeFrom="column">
                  <wp:posOffset>4538345</wp:posOffset>
                </wp:positionH>
                <wp:positionV relativeFrom="paragraph">
                  <wp:posOffset>247015</wp:posOffset>
                </wp:positionV>
                <wp:extent cx="4176395" cy="277495"/>
                <wp:effectExtent l="0" t="0" r="0" b="8255"/>
                <wp:wrapNone/>
                <wp:docPr id="15"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71BB32D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64501D48" id="_x0000_s1031" type="#_x0000_t202" style="position:absolute;margin-left:357.35pt;margin-top:19.45pt;width:328.85pt;height:21.8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" fillcolor="#ffc000" stroked="f">
                <v:textbox style="mso-fit-shape-to-text:t">
                  <w:txbxContent>
                    <w:p w14:paraId="71BB32D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247DFC" w:rsidRPr="008130E1">
        <w:rPr>
          <w:noProof/>
          <w:lang w:eastAsia="en-GB"/>
        </w:rPr>
        <w:drawing>
          <wp:anchor distT="0" distB="0" distL="114300" distR="114300" simplePos="0" relativeHeight="251668480" behindDoc="0" locked="0" layoutInCell="1" allowOverlap="1" wp14:anchorId="035EA0E1" wp14:editId="604E7A21">
            <wp:simplePos x="0" y="0"/>
            <wp:positionH relativeFrom="column">
              <wp:posOffset>83820</wp:posOffset>
            </wp:positionH>
            <wp:positionV relativeFrom="paragraph">
              <wp:posOffset>-680720</wp:posOffset>
            </wp:positionV>
            <wp:extent cx="2071370" cy="563245"/>
            <wp:effectExtent l="0" t="0" r="5080" b="8255"/>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47DFC" w:rsidRPr="00247DFC">
        <w:t>Crafts</w:t>
      </w:r>
      <w:bookmarkEnd w:id="127"/>
    </w:p>
    <w:p w14:paraId="5BC4ED84" w14:textId="77777777" w:rsidR="00247DFC" w:rsidRDefault="00247DFC" w:rsidP="00665711">
      <w:pPr>
        <w:rPr>
          <w:b/>
        </w:rPr>
      </w:pPr>
    </w:p>
    <w:p w14:paraId="2CD8C0B7" w14:textId="77777777" w:rsidR="00247DFC" w:rsidRDefault="0038025B" w:rsidP="00665711">
      <w:pPr>
        <w:rPr>
          <w:b/>
        </w:rPr>
      </w:pPr>
      <w:r>
        <w:rPr>
          <w:noProof/>
          <w:lang w:eastAsia="en-GB"/>
        </w:rPr>
        <w:drawing>
          <wp:anchor distT="0" distB="0" distL="114300" distR="114300" simplePos="0" relativeHeight="251716608" behindDoc="0" locked="0" layoutInCell="1" allowOverlap="1" wp14:anchorId="3DB02C24" wp14:editId="2A9A26FD">
            <wp:simplePos x="0" y="0"/>
            <wp:positionH relativeFrom="column">
              <wp:posOffset>4541773</wp:posOffset>
            </wp:positionH>
            <wp:positionV relativeFrom="paragraph">
              <wp:posOffset>7112</wp:posOffset>
            </wp:positionV>
            <wp:extent cx="4176395" cy="5142864"/>
            <wp:effectExtent l="0" t="0" r="0" b="1270"/>
            <wp:wrapNone/>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6573" cy="514308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5584" behindDoc="0" locked="0" layoutInCell="1" allowOverlap="1" wp14:anchorId="76D67D71" wp14:editId="1D974779">
            <wp:simplePos x="0" y="0"/>
            <wp:positionH relativeFrom="column">
              <wp:posOffset>-15596</wp:posOffset>
            </wp:positionH>
            <wp:positionV relativeFrom="paragraph">
              <wp:posOffset>7112</wp:posOffset>
            </wp:positionV>
            <wp:extent cx="4301338" cy="5315522"/>
            <wp:effectExtent l="0" t="0" r="4445" b="0"/>
            <wp:wrapNone/>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4464" cy="5319386"/>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265E534" w14:textId="77777777" w:rsidR="003341B5" w:rsidRDefault="003341B5" w:rsidP="00665711">
      <w:pPr>
        <w:rPr>
          <w:b/>
        </w:rPr>
      </w:pPr>
    </w:p>
    <w:p w14:paraId="6A16C29F" w14:textId="77777777" w:rsidR="003341B5" w:rsidRDefault="003341B5" w:rsidP="00665711">
      <w:pPr>
        <w:rPr>
          <w:b/>
        </w:rPr>
      </w:pPr>
    </w:p>
    <w:p w14:paraId="06353996" w14:textId="77777777" w:rsidR="003341B5" w:rsidRDefault="003341B5" w:rsidP="00665711">
      <w:pPr>
        <w:rPr>
          <w:b/>
        </w:rPr>
      </w:pPr>
    </w:p>
    <w:p w14:paraId="42EEF194" w14:textId="77777777" w:rsidR="003341B5" w:rsidRDefault="003341B5" w:rsidP="00665711">
      <w:pPr>
        <w:rPr>
          <w:b/>
        </w:rPr>
      </w:pPr>
    </w:p>
    <w:p w14:paraId="63B69C8C" w14:textId="77777777" w:rsidR="003341B5" w:rsidRDefault="003341B5" w:rsidP="00665711">
      <w:pPr>
        <w:rPr>
          <w:b/>
        </w:rPr>
      </w:pPr>
    </w:p>
    <w:p w14:paraId="6FA08245" w14:textId="77777777" w:rsidR="003341B5" w:rsidRDefault="003341B5">
      <w:pPr>
        <w:rPr>
          <w:b/>
        </w:rPr>
      </w:pPr>
      <w:r>
        <w:rPr>
          <w:b/>
        </w:rPr>
        <w:br w:type="page"/>
      </w:r>
    </w:p>
    <w:p w14:paraId="7BB281FB" w14:textId="77777777" w:rsidR="00247DFC" w:rsidRDefault="003341B5" w:rsidP="001D1278">
      <w:pPr>
        <w:pStyle w:val="Heading2"/>
      </w:pPr>
      <w:bookmarkStart w:id="128" w:name="_Toc495681992"/>
      <w:r w:rsidRPr="008130E1">
        <w:rPr>
          <w:noProof/>
          <w:lang w:eastAsia="en-GB"/>
        </w:rPr>
        <w:lastRenderedPageBreak/>
        <w:drawing>
          <wp:anchor distT="0" distB="0" distL="114300" distR="114300" simplePos="0" relativeHeight="251670528" behindDoc="0" locked="0" layoutInCell="1" allowOverlap="1" wp14:anchorId="4F9DA454" wp14:editId="6DB60D45">
            <wp:simplePos x="0" y="0"/>
            <wp:positionH relativeFrom="column">
              <wp:posOffset>-13335</wp:posOffset>
            </wp:positionH>
            <wp:positionV relativeFrom="paragraph">
              <wp:posOffset>-675005</wp:posOffset>
            </wp:positionV>
            <wp:extent cx="2071370" cy="563245"/>
            <wp:effectExtent l="0" t="0" r="5080" b="8255"/>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47DFC">
        <w:t>Design</w:t>
      </w:r>
      <w:bookmarkEnd w:id="128"/>
    </w:p>
    <w:p w14:paraId="0A317033" w14:textId="77777777" w:rsidR="00247DFC" w:rsidRDefault="003341B5" w:rsidP="00665711">
      <w:pPr>
        <w:rPr>
          <w:b/>
        </w:rPr>
      </w:pPr>
      <w:r w:rsidRPr="003341B5">
        <w:rPr>
          <w:b/>
          <w:noProof/>
          <w:lang w:eastAsia="en-GB"/>
        </w:rPr>
        <mc:AlternateContent>
          <mc:Choice Requires="wps">
            <w:drawing>
              <wp:anchor distT="0" distB="0" distL="114300" distR="114300" simplePos="0" relativeHeight="251682816" behindDoc="0" locked="0" layoutInCell="1" allowOverlap="1" wp14:anchorId="7C27F956" wp14:editId="24956064">
                <wp:simplePos x="0" y="0"/>
                <wp:positionH relativeFrom="column">
                  <wp:posOffset>-13208</wp:posOffset>
                </wp:positionH>
                <wp:positionV relativeFrom="paragraph">
                  <wp:posOffset>76200</wp:posOffset>
                </wp:positionV>
                <wp:extent cx="4389120" cy="277495"/>
                <wp:effectExtent l="0" t="0" r="0" b="8255"/>
                <wp:wrapNone/>
                <wp:docPr id="16"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1C00115F"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7C27F956" id="_x0000_s1032" type="#_x0000_t202" style="position:absolute;margin-left:-1.05pt;margin-top:6pt;width:345.6pt;height:21.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" fillcolor="#ffc000" stroked="f">
                <v:textbox style="mso-fit-shape-to-text:t">
                  <w:txbxContent>
                    <w:p w14:paraId="1C00115F"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rPr>
          <w:b/>
          <w:noProof/>
          <w:lang w:eastAsia="en-GB"/>
        </w:rPr>
        <mc:AlternateContent>
          <mc:Choice Requires="wps">
            <w:drawing>
              <wp:anchor distT="0" distB="0" distL="114300" distR="114300" simplePos="0" relativeHeight="251683840" behindDoc="0" locked="0" layoutInCell="1" allowOverlap="1" wp14:anchorId="119F9175" wp14:editId="319BE0AA">
                <wp:simplePos x="0" y="0"/>
                <wp:positionH relativeFrom="column">
                  <wp:posOffset>4690745</wp:posOffset>
                </wp:positionH>
                <wp:positionV relativeFrom="paragraph">
                  <wp:posOffset>76200</wp:posOffset>
                </wp:positionV>
                <wp:extent cx="4176395" cy="277495"/>
                <wp:effectExtent l="0" t="0" r="0" b="8255"/>
                <wp:wrapNone/>
                <wp:docPr id="17"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2CCD738A"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119F9175" id="_x0000_s1033" type="#_x0000_t202" style="position:absolute;margin-left:369.35pt;margin-top:6pt;width:328.85pt;height:21.8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" fillcolor="#ffc000" stroked="f">
                <v:textbox style="mso-fit-shape-to-text:t">
                  <w:txbxContent>
                    <w:p w14:paraId="2CCD738A"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p>
    <w:p w14:paraId="25AA0B4D" w14:textId="77777777" w:rsidR="00247DFC" w:rsidRDefault="004D5085" w:rsidP="00665711">
      <w:pPr>
        <w:rPr>
          <w:b/>
        </w:rPr>
      </w:pPr>
      <w:r>
        <w:rPr>
          <w:noProof/>
          <w:lang w:eastAsia="en-GB"/>
        </w:rPr>
        <w:drawing>
          <wp:anchor distT="0" distB="0" distL="114300" distR="114300" simplePos="0" relativeHeight="251719680" behindDoc="0" locked="0" layoutInCell="1" allowOverlap="1" wp14:anchorId="4406A536" wp14:editId="4DFCDF15">
            <wp:simplePos x="0" y="0"/>
            <wp:positionH relativeFrom="column">
              <wp:posOffset>4658995</wp:posOffset>
            </wp:positionH>
            <wp:positionV relativeFrom="paragraph">
              <wp:posOffset>211455</wp:posOffset>
            </wp:positionV>
            <wp:extent cx="4206240" cy="5158105"/>
            <wp:effectExtent l="0" t="0" r="3810" b="4445"/>
            <wp:wrapNone/>
            <wp:docPr id="40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6240" cy="51581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38025B">
        <w:rPr>
          <w:noProof/>
          <w:lang w:eastAsia="en-GB"/>
        </w:rPr>
        <w:drawing>
          <wp:anchor distT="0" distB="0" distL="114300" distR="114300" simplePos="0" relativeHeight="251718656" behindDoc="0" locked="0" layoutInCell="1" allowOverlap="1" wp14:anchorId="790719FE" wp14:editId="207D1EA9">
            <wp:simplePos x="0" y="0"/>
            <wp:positionH relativeFrom="column">
              <wp:posOffset>-15748</wp:posOffset>
            </wp:positionH>
            <wp:positionV relativeFrom="paragraph">
              <wp:posOffset>211354</wp:posOffset>
            </wp:positionV>
            <wp:extent cx="4344670" cy="5465445"/>
            <wp:effectExtent l="0" t="0" r="0" b="1905"/>
            <wp:wrapNone/>
            <wp:docPr id="40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4670" cy="546544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07805A59" w14:textId="77777777" w:rsidR="00247DFC" w:rsidRDefault="00247DFC" w:rsidP="00665711">
      <w:pPr>
        <w:rPr>
          <w:b/>
        </w:rPr>
      </w:pPr>
    </w:p>
    <w:p w14:paraId="6216C5D9" w14:textId="77777777" w:rsidR="003341B5" w:rsidRDefault="003341B5">
      <w:pPr>
        <w:rPr>
          <w:b/>
        </w:rPr>
      </w:pPr>
      <w:r>
        <w:rPr>
          <w:b/>
        </w:rPr>
        <w:br w:type="page"/>
      </w:r>
    </w:p>
    <w:p w14:paraId="1EB0F48B" w14:textId="77777777" w:rsidR="003341B5" w:rsidRDefault="003341B5" w:rsidP="001D1278">
      <w:pPr>
        <w:pStyle w:val="Heading2"/>
      </w:pPr>
      <w:bookmarkStart w:id="129" w:name="_Toc495681993"/>
      <w:r w:rsidRPr="008130E1">
        <w:rPr>
          <w:noProof/>
          <w:lang w:eastAsia="en-GB"/>
        </w:rPr>
        <w:lastRenderedPageBreak/>
        <w:drawing>
          <wp:anchor distT="0" distB="0" distL="114300" distR="114300" simplePos="0" relativeHeight="251672576" behindDoc="0" locked="0" layoutInCell="1" allowOverlap="1" wp14:anchorId="7B0DF6C2" wp14:editId="61C0679C">
            <wp:simplePos x="0" y="0"/>
            <wp:positionH relativeFrom="column">
              <wp:posOffset>35560</wp:posOffset>
            </wp:positionH>
            <wp:positionV relativeFrom="paragraph">
              <wp:posOffset>-593090</wp:posOffset>
            </wp:positionV>
            <wp:extent cx="2071370" cy="563245"/>
            <wp:effectExtent l="0" t="0" r="5080" b="8255"/>
            <wp:wrapNone/>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86912" behindDoc="0" locked="0" layoutInCell="1" allowOverlap="1" wp14:anchorId="2D53C4AF" wp14:editId="01AD2E77">
                <wp:simplePos x="0" y="0"/>
                <wp:positionH relativeFrom="column">
                  <wp:posOffset>4579620</wp:posOffset>
                </wp:positionH>
                <wp:positionV relativeFrom="paragraph">
                  <wp:posOffset>232410</wp:posOffset>
                </wp:positionV>
                <wp:extent cx="4176395" cy="277495"/>
                <wp:effectExtent l="0" t="0" r="0" b="8255"/>
                <wp:wrapNone/>
                <wp:docPr id="19"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14D203F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2D53C4AF" id="_x0000_s1034" type="#_x0000_t202" style="position:absolute;margin-left:360.6pt;margin-top:18.3pt;width:328.85pt;height:21.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" fillcolor="#ffc000" stroked="f">
                <v:textbox style="mso-fit-shape-to-text:t">
                  <w:txbxContent>
                    <w:p w14:paraId="14D203F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85888" behindDoc="0" locked="0" layoutInCell="1" allowOverlap="1" wp14:anchorId="6BDC4A3E" wp14:editId="7D192382">
                <wp:simplePos x="0" y="0"/>
                <wp:positionH relativeFrom="column">
                  <wp:posOffset>-14605</wp:posOffset>
                </wp:positionH>
                <wp:positionV relativeFrom="paragraph">
                  <wp:posOffset>232410</wp:posOffset>
                </wp:positionV>
                <wp:extent cx="4389120" cy="277495"/>
                <wp:effectExtent l="0" t="0" r="0" b="8255"/>
                <wp:wrapNone/>
                <wp:docPr id="18"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0D3C19B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6BDC4A3E" id="_x0000_s1035" type="#_x0000_t202" style="position:absolute;margin-left:-1.15pt;margin-top:18.3pt;width:345.6pt;height:21.8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" fillcolor="#ffc000" stroked="f">
                <v:textbox style="mso-fit-shape-to-text:t">
                  <w:txbxContent>
                    <w:p w14:paraId="0D3C19B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00247DFC" w:rsidRPr="00247DFC">
        <w:t>Film, TV, Video, Radio &amp; Photography</w:t>
      </w:r>
      <w:bookmarkEnd w:id="129"/>
      <w:r>
        <w:t xml:space="preserve"> </w:t>
      </w:r>
    </w:p>
    <w:p w14:paraId="05A242C1" w14:textId="77777777" w:rsidR="003341B5" w:rsidRDefault="0038025B" w:rsidP="00665711">
      <w:pPr>
        <w:rPr>
          <w:b/>
        </w:rPr>
      </w:pPr>
      <w:r>
        <w:rPr>
          <w:noProof/>
          <w:lang w:eastAsia="en-GB"/>
        </w:rPr>
        <w:drawing>
          <wp:anchor distT="0" distB="0" distL="114300" distR="114300" simplePos="0" relativeHeight="251721728" behindDoc="0" locked="0" layoutInCell="1" allowOverlap="1" wp14:anchorId="4874343A" wp14:editId="2D04749B">
            <wp:simplePos x="0" y="0"/>
            <wp:positionH relativeFrom="column">
              <wp:posOffset>4578350</wp:posOffset>
            </wp:positionH>
            <wp:positionV relativeFrom="paragraph">
              <wp:posOffset>315595</wp:posOffset>
            </wp:positionV>
            <wp:extent cx="4176395" cy="5281930"/>
            <wp:effectExtent l="0" t="0" r="0" b="0"/>
            <wp:wrapNone/>
            <wp:docPr id="41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6395" cy="52819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2752" behindDoc="0" locked="0" layoutInCell="1" allowOverlap="1" wp14:anchorId="1EFA287D" wp14:editId="7DF01681">
            <wp:simplePos x="0" y="0"/>
            <wp:positionH relativeFrom="column">
              <wp:posOffset>-15875</wp:posOffset>
            </wp:positionH>
            <wp:positionV relativeFrom="paragraph">
              <wp:posOffset>315595</wp:posOffset>
            </wp:positionV>
            <wp:extent cx="4389120" cy="5412105"/>
            <wp:effectExtent l="0" t="0" r="0" b="0"/>
            <wp:wrapNone/>
            <wp:docPr id="41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54121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CE799D0" w14:textId="77777777" w:rsidR="003341B5" w:rsidRDefault="003341B5" w:rsidP="00665711">
      <w:pPr>
        <w:rPr>
          <w:b/>
        </w:rPr>
      </w:pPr>
    </w:p>
    <w:p w14:paraId="1C04A724" w14:textId="77777777" w:rsidR="003341B5" w:rsidRDefault="003341B5" w:rsidP="00665711">
      <w:pPr>
        <w:rPr>
          <w:b/>
        </w:rPr>
      </w:pPr>
    </w:p>
    <w:p w14:paraId="798CDD1A" w14:textId="77777777" w:rsidR="003341B5" w:rsidRDefault="003341B5" w:rsidP="00665711">
      <w:pPr>
        <w:rPr>
          <w:b/>
        </w:rPr>
      </w:pPr>
    </w:p>
    <w:p w14:paraId="2C0B2429" w14:textId="77777777" w:rsidR="003341B5" w:rsidRDefault="003341B5">
      <w:pPr>
        <w:rPr>
          <w:b/>
        </w:rPr>
      </w:pPr>
      <w:r>
        <w:rPr>
          <w:b/>
        </w:rPr>
        <w:br w:type="page"/>
      </w:r>
    </w:p>
    <w:p w14:paraId="4276FA28" w14:textId="77777777" w:rsidR="00247DFC" w:rsidRPr="001D1278" w:rsidRDefault="003341B5" w:rsidP="00665711">
      <w:pPr>
        <w:rPr>
          <w:rStyle w:val="Heading2Char"/>
        </w:rPr>
      </w:pPr>
      <w:r w:rsidRPr="001D1278">
        <w:rPr>
          <w:rStyle w:val="Heading2Char"/>
          <w:noProof/>
          <w:lang w:eastAsia="en-GB"/>
        </w:rPr>
        <w:lastRenderedPageBreak/>
        <w:drawing>
          <wp:anchor distT="0" distB="0" distL="114300" distR="114300" simplePos="0" relativeHeight="251674624" behindDoc="0" locked="0" layoutInCell="1" allowOverlap="1" wp14:anchorId="7E9C3D8F" wp14:editId="4AF289F7">
            <wp:simplePos x="0" y="0"/>
            <wp:positionH relativeFrom="column">
              <wp:posOffset>34925</wp:posOffset>
            </wp:positionH>
            <wp:positionV relativeFrom="paragraph">
              <wp:posOffset>-679450</wp:posOffset>
            </wp:positionV>
            <wp:extent cx="2071370" cy="563245"/>
            <wp:effectExtent l="0" t="0" r="5080" b="8255"/>
            <wp:wrapNone/>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1D1278">
        <w:rPr>
          <w:rStyle w:val="Heading2Char"/>
          <w:noProof/>
          <w:lang w:eastAsia="en-GB"/>
        </w:rPr>
        <mc:AlternateContent>
          <mc:Choice Requires="wps">
            <w:drawing>
              <wp:anchor distT="0" distB="0" distL="114300" distR="114300" simplePos="0" relativeHeight="251689984" behindDoc="0" locked="0" layoutInCell="1" allowOverlap="1" wp14:anchorId="55A39BAD" wp14:editId="0098189D">
                <wp:simplePos x="0" y="0"/>
                <wp:positionH relativeFrom="column">
                  <wp:posOffset>4578350</wp:posOffset>
                </wp:positionH>
                <wp:positionV relativeFrom="paragraph">
                  <wp:posOffset>224155</wp:posOffset>
                </wp:positionV>
                <wp:extent cx="4176395" cy="277495"/>
                <wp:effectExtent l="0" t="0" r="0" b="8255"/>
                <wp:wrapNone/>
                <wp:docPr id="22"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6C95543D"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55A39BAD" id="_x0000_s1036" type="#_x0000_t202" style="position:absolute;margin-left:360.5pt;margin-top:17.65pt;width:328.85pt;height:21.8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" fillcolor="#ffc000" stroked="f">
                <v:textbox style="mso-fit-shape-to-text:t">
                  <w:txbxContent>
                    <w:p w14:paraId="6C95543D"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1D1278">
        <w:rPr>
          <w:rStyle w:val="Heading2Char"/>
          <w:noProof/>
          <w:lang w:eastAsia="en-GB"/>
        </w:rPr>
        <mc:AlternateContent>
          <mc:Choice Requires="wps">
            <w:drawing>
              <wp:anchor distT="0" distB="0" distL="114300" distR="114300" simplePos="0" relativeHeight="251688960" behindDoc="0" locked="0" layoutInCell="1" allowOverlap="1" wp14:anchorId="65F4ED90" wp14:editId="004AA5CD">
                <wp:simplePos x="0" y="0"/>
                <wp:positionH relativeFrom="column">
                  <wp:posOffset>-15875</wp:posOffset>
                </wp:positionH>
                <wp:positionV relativeFrom="paragraph">
                  <wp:posOffset>224155</wp:posOffset>
                </wp:positionV>
                <wp:extent cx="4389120" cy="277495"/>
                <wp:effectExtent l="0" t="0" r="0" b="8255"/>
                <wp:wrapNone/>
                <wp:docPr id="20"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65A1820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65F4ED90" id="_x0000_s1037" type="#_x0000_t202" style="position:absolute;margin-left:-1.25pt;margin-top:17.65pt;width:345.6pt;height:21.8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" fillcolor="#ffc000" stroked="f">
                <v:textbox style="mso-fit-shape-to-text:t">
                  <w:txbxContent>
                    <w:p w14:paraId="65A1820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bookmarkStart w:id="130" w:name="_Toc495681994"/>
      <w:r w:rsidRPr="001D1278">
        <w:rPr>
          <w:rStyle w:val="Heading2Char"/>
        </w:rPr>
        <w:t>IT, Software and Computer Services</w:t>
      </w:r>
      <w:bookmarkEnd w:id="130"/>
    </w:p>
    <w:p w14:paraId="6967B263" w14:textId="77777777" w:rsidR="003341B5" w:rsidRDefault="0038025B" w:rsidP="00665711">
      <w:pPr>
        <w:rPr>
          <w:b/>
        </w:rPr>
      </w:pPr>
      <w:r>
        <w:rPr>
          <w:noProof/>
          <w:lang w:eastAsia="en-GB"/>
        </w:rPr>
        <w:drawing>
          <wp:anchor distT="0" distB="0" distL="114300" distR="114300" simplePos="0" relativeHeight="251725824" behindDoc="0" locked="0" layoutInCell="1" allowOverlap="1" wp14:anchorId="4AC76B69" wp14:editId="5F706EFD">
            <wp:simplePos x="0" y="0"/>
            <wp:positionH relativeFrom="column">
              <wp:posOffset>4578350</wp:posOffset>
            </wp:positionH>
            <wp:positionV relativeFrom="paragraph">
              <wp:posOffset>308381</wp:posOffset>
            </wp:positionV>
            <wp:extent cx="4349156" cy="5347412"/>
            <wp:effectExtent l="0" t="0" r="0" b="5715"/>
            <wp:wrapNone/>
            <wp:docPr id="4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3978" cy="5353341"/>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A336258" w14:textId="77777777" w:rsidR="003341B5" w:rsidRDefault="0038025B" w:rsidP="00665711">
      <w:pPr>
        <w:rPr>
          <w:b/>
        </w:rPr>
      </w:pPr>
      <w:r>
        <w:rPr>
          <w:noProof/>
          <w:lang w:eastAsia="en-GB"/>
        </w:rPr>
        <w:drawing>
          <wp:anchor distT="0" distB="0" distL="114300" distR="114300" simplePos="0" relativeHeight="251724800" behindDoc="0" locked="0" layoutInCell="1" allowOverlap="1" wp14:anchorId="775ED1F3" wp14:editId="0BA942A7">
            <wp:simplePos x="0" y="0"/>
            <wp:positionH relativeFrom="column">
              <wp:posOffset>-15596</wp:posOffset>
            </wp:positionH>
            <wp:positionV relativeFrom="paragraph">
              <wp:posOffset>21742</wp:posOffset>
            </wp:positionV>
            <wp:extent cx="4352544" cy="5425962"/>
            <wp:effectExtent l="0" t="0" r="0" b="3810"/>
            <wp:wrapNone/>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165" cy="542798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050B6C4" w14:textId="77777777" w:rsidR="003341B5" w:rsidRDefault="003341B5">
      <w:pPr>
        <w:rPr>
          <w:b/>
        </w:rPr>
      </w:pPr>
      <w:r>
        <w:rPr>
          <w:b/>
        </w:rPr>
        <w:br w:type="page"/>
      </w:r>
    </w:p>
    <w:p w14:paraId="23804D27" w14:textId="77777777" w:rsidR="003341B5" w:rsidRDefault="003341B5" w:rsidP="001D1278">
      <w:pPr>
        <w:pStyle w:val="Heading2"/>
      </w:pPr>
      <w:bookmarkStart w:id="131" w:name="_Toc495681995"/>
      <w:r w:rsidRPr="008130E1">
        <w:rPr>
          <w:noProof/>
          <w:lang w:eastAsia="en-GB"/>
        </w:rPr>
        <w:lastRenderedPageBreak/>
        <w:drawing>
          <wp:anchor distT="0" distB="0" distL="114300" distR="114300" simplePos="0" relativeHeight="251704320" behindDoc="0" locked="0" layoutInCell="1" allowOverlap="1" wp14:anchorId="776EBF61" wp14:editId="6EB0EDB6">
            <wp:simplePos x="0" y="0"/>
            <wp:positionH relativeFrom="column">
              <wp:posOffset>40640</wp:posOffset>
            </wp:positionH>
            <wp:positionV relativeFrom="paragraph">
              <wp:posOffset>-765175</wp:posOffset>
            </wp:positionV>
            <wp:extent cx="2071370" cy="563245"/>
            <wp:effectExtent l="0" t="0" r="5080" b="8255"/>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93056" behindDoc="0" locked="0" layoutInCell="1" allowOverlap="1" wp14:anchorId="149C5A87" wp14:editId="4D49A6D0">
                <wp:simplePos x="0" y="0"/>
                <wp:positionH relativeFrom="column">
                  <wp:posOffset>4577080</wp:posOffset>
                </wp:positionH>
                <wp:positionV relativeFrom="paragraph">
                  <wp:posOffset>241300</wp:posOffset>
                </wp:positionV>
                <wp:extent cx="4176395" cy="277495"/>
                <wp:effectExtent l="0" t="0" r="0" b="8255"/>
                <wp:wrapNone/>
                <wp:docPr id="24"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2696CAE0"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149C5A87" id="_x0000_s1038" type="#_x0000_t202" style="position:absolute;margin-left:360.4pt;margin-top:19pt;width:328.85pt;height:21.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" fillcolor="#ffc000" stroked="f">
                <v:textbox style="mso-fit-shape-to-text:t">
                  <w:txbxContent>
                    <w:p w14:paraId="2696CAE0"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92032" behindDoc="0" locked="0" layoutInCell="1" allowOverlap="1" wp14:anchorId="1D915521" wp14:editId="6B7B851D">
                <wp:simplePos x="0" y="0"/>
                <wp:positionH relativeFrom="column">
                  <wp:posOffset>-17145</wp:posOffset>
                </wp:positionH>
                <wp:positionV relativeFrom="paragraph">
                  <wp:posOffset>241300</wp:posOffset>
                </wp:positionV>
                <wp:extent cx="4389120" cy="277495"/>
                <wp:effectExtent l="0" t="0" r="0" b="8255"/>
                <wp:wrapNone/>
                <wp:docPr id="23"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345D762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1D915521" id="_x0000_s1039" type="#_x0000_t202" style="position:absolute;margin-left:-1.35pt;margin-top:19pt;width:345.6pt;height:21.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" fillcolor="#ffc000" stroked="f">
                <v:textbox style="mso-fit-shape-to-text:t">
                  <w:txbxContent>
                    <w:p w14:paraId="345D762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t>Museums, Galleries and Libraries</w:t>
      </w:r>
      <w:bookmarkEnd w:id="131"/>
    </w:p>
    <w:p w14:paraId="0C1CA3BE" w14:textId="77777777" w:rsidR="003341B5" w:rsidRDefault="005441EA" w:rsidP="00665711">
      <w:pPr>
        <w:rPr>
          <w:b/>
        </w:rPr>
      </w:pPr>
      <w:r>
        <w:rPr>
          <w:noProof/>
          <w:lang w:eastAsia="en-GB"/>
        </w:rPr>
        <w:drawing>
          <wp:anchor distT="0" distB="0" distL="114300" distR="114300" simplePos="0" relativeHeight="251727872" behindDoc="0" locked="0" layoutInCell="1" allowOverlap="1" wp14:anchorId="7CAE973A" wp14:editId="50EC8946">
            <wp:simplePos x="0" y="0"/>
            <wp:positionH relativeFrom="column">
              <wp:posOffset>-15596</wp:posOffset>
            </wp:positionH>
            <wp:positionV relativeFrom="paragraph">
              <wp:posOffset>257175</wp:posOffset>
            </wp:positionV>
            <wp:extent cx="4389120" cy="5492897"/>
            <wp:effectExtent l="0" t="0" r="0" b="0"/>
            <wp:wrapNone/>
            <wp:docPr id="4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2975" cy="5497722"/>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1C269F1" w14:textId="77777777" w:rsidR="003341B5" w:rsidRDefault="005441EA" w:rsidP="00665711">
      <w:pPr>
        <w:rPr>
          <w:b/>
        </w:rPr>
      </w:pPr>
      <w:r>
        <w:rPr>
          <w:noProof/>
          <w:lang w:eastAsia="en-GB"/>
        </w:rPr>
        <w:drawing>
          <wp:anchor distT="0" distB="0" distL="114300" distR="114300" simplePos="0" relativeHeight="251728896" behindDoc="0" locked="0" layoutInCell="1" allowOverlap="1" wp14:anchorId="1D5B305A" wp14:editId="4E5AB214">
            <wp:simplePos x="0" y="0"/>
            <wp:positionH relativeFrom="column">
              <wp:posOffset>4578350</wp:posOffset>
            </wp:positionH>
            <wp:positionV relativeFrom="paragraph">
              <wp:posOffset>14427</wp:posOffset>
            </wp:positionV>
            <wp:extent cx="4181096" cy="5485503"/>
            <wp:effectExtent l="0" t="0" r="0" b="1270"/>
            <wp:wrapNone/>
            <wp:docPr id="44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1411" cy="5485916"/>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A672C0C" w14:textId="77777777" w:rsidR="003341B5" w:rsidRDefault="003341B5">
      <w:pPr>
        <w:rPr>
          <w:b/>
        </w:rPr>
      </w:pPr>
      <w:r>
        <w:rPr>
          <w:b/>
        </w:rPr>
        <w:br w:type="page"/>
      </w:r>
    </w:p>
    <w:p w14:paraId="4311BEF9" w14:textId="77777777" w:rsidR="003341B5" w:rsidRDefault="003341B5" w:rsidP="001D1278">
      <w:pPr>
        <w:pStyle w:val="Heading2"/>
      </w:pPr>
      <w:bookmarkStart w:id="132" w:name="_Toc495681996"/>
      <w:r w:rsidRPr="008130E1">
        <w:rPr>
          <w:noProof/>
          <w:lang w:eastAsia="en-GB"/>
        </w:rPr>
        <w:lastRenderedPageBreak/>
        <w:drawing>
          <wp:anchor distT="0" distB="0" distL="114300" distR="114300" simplePos="0" relativeHeight="251706368" behindDoc="0" locked="0" layoutInCell="1" allowOverlap="1" wp14:anchorId="086E8AC0" wp14:editId="13CDA74B">
            <wp:simplePos x="0" y="0"/>
            <wp:positionH relativeFrom="column">
              <wp:posOffset>-19050</wp:posOffset>
            </wp:positionH>
            <wp:positionV relativeFrom="paragraph">
              <wp:posOffset>-675640</wp:posOffset>
            </wp:positionV>
            <wp:extent cx="2071370" cy="563245"/>
            <wp:effectExtent l="0" t="0" r="5080" b="8255"/>
            <wp:wrapNone/>
            <wp:docPr id="14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96128" behindDoc="0" locked="0" layoutInCell="1" allowOverlap="1" wp14:anchorId="53979CEB" wp14:editId="7A6BD7CE">
                <wp:simplePos x="0" y="0"/>
                <wp:positionH relativeFrom="column">
                  <wp:posOffset>4575810</wp:posOffset>
                </wp:positionH>
                <wp:positionV relativeFrom="paragraph">
                  <wp:posOffset>264795</wp:posOffset>
                </wp:positionV>
                <wp:extent cx="4176395" cy="277495"/>
                <wp:effectExtent l="0" t="0" r="0" b="8255"/>
                <wp:wrapNone/>
                <wp:docPr id="26"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69E9E4F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53979CEB" id="_x0000_s1040" type="#_x0000_t202" style="position:absolute;margin-left:360.3pt;margin-top:20.85pt;width:328.85pt;height:21.8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" fillcolor="#ffc000" stroked="f">
                <v:textbox style="mso-fit-shape-to-text:t">
                  <w:txbxContent>
                    <w:p w14:paraId="69E9E4F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95104" behindDoc="0" locked="0" layoutInCell="1" allowOverlap="1" wp14:anchorId="16430462" wp14:editId="240BD189">
                <wp:simplePos x="0" y="0"/>
                <wp:positionH relativeFrom="column">
                  <wp:posOffset>-18415</wp:posOffset>
                </wp:positionH>
                <wp:positionV relativeFrom="paragraph">
                  <wp:posOffset>264795</wp:posOffset>
                </wp:positionV>
                <wp:extent cx="4389120" cy="277495"/>
                <wp:effectExtent l="0" t="0" r="0" b="8255"/>
                <wp:wrapNone/>
                <wp:docPr id="25"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6C7DBCE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16430462" id="_x0000_s1041" type="#_x0000_t202" style="position:absolute;margin-left:-1.45pt;margin-top:20.85pt;width:345.6pt;height:21.8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" fillcolor="#ffc000" stroked="f">
                <v:textbox style="mso-fit-shape-to-text:t">
                  <w:txbxContent>
                    <w:p w14:paraId="6C7DBCE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t>Music, Performing Arts and Visual Arts</w:t>
      </w:r>
      <w:bookmarkEnd w:id="132"/>
    </w:p>
    <w:p w14:paraId="1AD81E8A" w14:textId="77777777" w:rsidR="003341B5" w:rsidRDefault="005441EA" w:rsidP="00665711">
      <w:pPr>
        <w:rPr>
          <w:b/>
        </w:rPr>
      </w:pPr>
      <w:r>
        <w:rPr>
          <w:noProof/>
          <w:lang w:eastAsia="en-GB"/>
        </w:rPr>
        <w:drawing>
          <wp:anchor distT="0" distB="0" distL="114300" distR="114300" simplePos="0" relativeHeight="251730944" behindDoc="0" locked="0" layoutInCell="1" allowOverlap="1" wp14:anchorId="74723581" wp14:editId="5C7B93AB">
            <wp:simplePos x="0" y="0"/>
            <wp:positionH relativeFrom="column">
              <wp:posOffset>4578349</wp:posOffset>
            </wp:positionH>
            <wp:positionV relativeFrom="paragraph">
              <wp:posOffset>315697</wp:posOffset>
            </wp:positionV>
            <wp:extent cx="4176395" cy="5345525"/>
            <wp:effectExtent l="0" t="0" r="0" b="7620"/>
            <wp:wrapNone/>
            <wp:docPr id="4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27"/>
                    <a:stretch/>
                  </pic:blipFill>
                  <pic:spPr bwMode="auto">
                    <a:xfrm>
                      <a:off x="0" y="0"/>
                      <a:ext cx="4176395" cy="534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863EE" w14:textId="77777777" w:rsidR="003341B5" w:rsidRDefault="005441EA" w:rsidP="00665711">
      <w:pPr>
        <w:rPr>
          <w:b/>
        </w:rPr>
      </w:pPr>
      <w:r>
        <w:rPr>
          <w:noProof/>
          <w:lang w:eastAsia="en-GB"/>
        </w:rPr>
        <w:drawing>
          <wp:anchor distT="0" distB="0" distL="114300" distR="114300" simplePos="0" relativeHeight="251731968" behindDoc="0" locked="0" layoutInCell="1" allowOverlap="1" wp14:anchorId="0BDCE011" wp14:editId="338C9098">
            <wp:simplePos x="0" y="0"/>
            <wp:positionH relativeFrom="column">
              <wp:posOffset>-15875</wp:posOffset>
            </wp:positionH>
            <wp:positionV relativeFrom="paragraph">
              <wp:posOffset>109220</wp:posOffset>
            </wp:positionV>
            <wp:extent cx="4424045" cy="4857115"/>
            <wp:effectExtent l="0" t="0" r="0" b="635"/>
            <wp:wrapNone/>
            <wp:docPr id="45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045" cy="48571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2BE8C75" w14:textId="77777777" w:rsidR="003341B5" w:rsidRDefault="003341B5">
      <w:pPr>
        <w:rPr>
          <w:b/>
        </w:rPr>
      </w:pPr>
      <w:r>
        <w:rPr>
          <w:b/>
        </w:rPr>
        <w:br w:type="page"/>
      </w:r>
    </w:p>
    <w:p w14:paraId="131F4D08" w14:textId="77777777" w:rsidR="003341B5" w:rsidRDefault="003341B5" w:rsidP="001D1278">
      <w:pPr>
        <w:pStyle w:val="Heading2"/>
      </w:pPr>
      <w:bookmarkStart w:id="133" w:name="_Toc495681997"/>
      <w:r w:rsidRPr="008130E1">
        <w:rPr>
          <w:noProof/>
          <w:lang w:eastAsia="en-GB"/>
        </w:rPr>
        <w:lastRenderedPageBreak/>
        <w:drawing>
          <wp:anchor distT="0" distB="0" distL="114300" distR="114300" simplePos="0" relativeHeight="251708416" behindDoc="0" locked="0" layoutInCell="1" allowOverlap="1" wp14:anchorId="3293D556" wp14:editId="6C6C0DF8">
            <wp:simplePos x="0" y="0"/>
            <wp:positionH relativeFrom="column">
              <wp:posOffset>-13335</wp:posOffset>
            </wp:positionH>
            <wp:positionV relativeFrom="paragraph">
              <wp:posOffset>-615315</wp:posOffset>
            </wp:positionV>
            <wp:extent cx="2071370" cy="563245"/>
            <wp:effectExtent l="0" t="0" r="5080" b="8255"/>
            <wp:wrapNone/>
            <wp:docPr id="14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99200" behindDoc="0" locked="0" layoutInCell="1" allowOverlap="1" wp14:anchorId="0860D91C" wp14:editId="0675BDF3">
                <wp:simplePos x="0" y="0"/>
                <wp:positionH relativeFrom="column">
                  <wp:posOffset>4581525</wp:posOffset>
                </wp:positionH>
                <wp:positionV relativeFrom="paragraph">
                  <wp:posOffset>229870</wp:posOffset>
                </wp:positionV>
                <wp:extent cx="4176395" cy="277495"/>
                <wp:effectExtent l="0" t="0" r="0" b="8255"/>
                <wp:wrapNone/>
                <wp:docPr id="28"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3261D48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0860D91C" id="_x0000_s1042" type="#_x0000_t202" style="position:absolute;margin-left:360.75pt;margin-top:18.1pt;width:328.85pt;height:21.8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" fillcolor="#ffc000" stroked="f">
                <v:textbox style="mso-fit-shape-to-text:t">
                  <w:txbxContent>
                    <w:p w14:paraId="3261D48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98176" behindDoc="0" locked="0" layoutInCell="1" allowOverlap="1" wp14:anchorId="6E04BE49" wp14:editId="4704DA66">
                <wp:simplePos x="0" y="0"/>
                <wp:positionH relativeFrom="column">
                  <wp:posOffset>-12700</wp:posOffset>
                </wp:positionH>
                <wp:positionV relativeFrom="paragraph">
                  <wp:posOffset>229870</wp:posOffset>
                </wp:positionV>
                <wp:extent cx="4389120" cy="277495"/>
                <wp:effectExtent l="0" t="0" r="0" b="8255"/>
                <wp:wrapNone/>
                <wp:docPr id="27"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328F8316"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6E04BE49" id="_x0000_s1043" type="#_x0000_t202" style="position:absolute;margin-left:-1pt;margin-top:18.1pt;width:345.6pt;height:21.8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" fillcolor="#ffc000" stroked="f">
                <v:textbox style="mso-fit-shape-to-text:t">
                  <w:txbxContent>
                    <w:p w14:paraId="328F8316"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t>Publishing</w:t>
      </w:r>
      <w:bookmarkEnd w:id="133"/>
    </w:p>
    <w:p w14:paraId="32DAEE5E" w14:textId="77777777" w:rsidR="003341B5" w:rsidRDefault="005441EA" w:rsidP="00665711">
      <w:pPr>
        <w:rPr>
          <w:b/>
        </w:rPr>
      </w:pPr>
      <w:r>
        <w:rPr>
          <w:noProof/>
          <w:lang w:eastAsia="en-GB"/>
        </w:rPr>
        <w:drawing>
          <wp:anchor distT="0" distB="0" distL="114300" distR="114300" simplePos="0" relativeHeight="251734016" behindDoc="0" locked="0" layoutInCell="1" allowOverlap="1" wp14:anchorId="203B59D7" wp14:editId="1FF25E54">
            <wp:simplePos x="0" y="0"/>
            <wp:positionH relativeFrom="column">
              <wp:posOffset>-15597</wp:posOffset>
            </wp:positionH>
            <wp:positionV relativeFrom="paragraph">
              <wp:posOffset>257175</wp:posOffset>
            </wp:positionV>
            <wp:extent cx="4362965" cy="5420563"/>
            <wp:effectExtent l="0" t="0" r="0" b="8890"/>
            <wp:wrapNone/>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6136" cy="542450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3F76A69" w14:textId="77777777" w:rsidR="003341B5" w:rsidRDefault="005441EA" w:rsidP="00665711">
      <w:pPr>
        <w:rPr>
          <w:b/>
        </w:rPr>
      </w:pPr>
      <w:r>
        <w:rPr>
          <w:noProof/>
          <w:lang w:eastAsia="en-GB"/>
        </w:rPr>
        <w:drawing>
          <wp:anchor distT="0" distB="0" distL="114300" distR="114300" simplePos="0" relativeHeight="251735040" behindDoc="0" locked="0" layoutInCell="1" allowOverlap="1" wp14:anchorId="30199276" wp14:editId="60147974">
            <wp:simplePos x="0" y="0"/>
            <wp:positionH relativeFrom="column">
              <wp:posOffset>4563998</wp:posOffset>
            </wp:positionH>
            <wp:positionV relativeFrom="paragraph">
              <wp:posOffset>72949</wp:posOffset>
            </wp:positionV>
            <wp:extent cx="4249853" cy="5135270"/>
            <wp:effectExtent l="0" t="0" r="0" b="8255"/>
            <wp:wrapNone/>
            <wp:docPr id="4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1867" cy="513770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5BA04F4" w14:textId="77777777" w:rsidR="003341B5" w:rsidRDefault="003341B5">
      <w:pPr>
        <w:rPr>
          <w:b/>
        </w:rPr>
      </w:pPr>
      <w:r>
        <w:rPr>
          <w:b/>
        </w:rPr>
        <w:br w:type="page"/>
      </w:r>
    </w:p>
    <w:p w14:paraId="1C5CD112" w14:textId="77777777" w:rsidR="003341B5" w:rsidRDefault="005441EA" w:rsidP="001D1278">
      <w:pPr>
        <w:pStyle w:val="Heading2"/>
      </w:pPr>
      <w:bookmarkStart w:id="134" w:name="_Toc495681998"/>
      <w:r>
        <w:rPr>
          <w:noProof/>
          <w:lang w:eastAsia="en-GB"/>
        </w:rPr>
        <w:lastRenderedPageBreak/>
        <w:drawing>
          <wp:anchor distT="0" distB="0" distL="114300" distR="114300" simplePos="0" relativeHeight="251737088" behindDoc="0" locked="0" layoutInCell="1" allowOverlap="1" wp14:anchorId="0C844703" wp14:editId="49A4F8D5">
            <wp:simplePos x="0" y="0"/>
            <wp:positionH relativeFrom="column">
              <wp:posOffset>4533900</wp:posOffset>
            </wp:positionH>
            <wp:positionV relativeFrom="paragraph">
              <wp:posOffset>784860</wp:posOffset>
            </wp:positionV>
            <wp:extent cx="4176395" cy="5288280"/>
            <wp:effectExtent l="0" t="0" r="0" b="7620"/>
            <wp:wrapNone/>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6395" cy="52882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8112" behindDoc="0" locked="0" layoutInCell="1" allowOverlap="1" wp14:anchorId="58EAECCD" wp14:editId="478B641E">
            <wp:simplePos x="0" y="0"/>
            <wp:positionH relativeFrom="column">
              <wp:posOffset>-59487</wp:posOffset>
            </wp:positionH>
            <wp:positionV relativeFrom="paragraph">
              <wp:posOffset>785216</wp:posOffset>
            </wp:positionV>
            <wp:extent cx="4389120" cy="5629610"/>
            <wp:effectExtent l="0" t="0" r="0" b="9525"/>
            <wp:wrapNone/>
            <wp:docPr id="14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0985" cy="5632002"/>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3341B5" w:rsidRPr="008130E1">
        <w:rPr>
          <w:noProof/>
          <w:lang w:eastAsia="en-GB"/>
        </w:rPr>
        <w:drawing>
          <wp:anchor distT="0" distB="0" distL="114300" distR="114300" simplePos="0" relativeHeight="251710464" behindDoc="0" locked="0" layoutInCell="1" allowOverlap="1" wp14:anchorId="498C9F1A" wp14:editId="32C077DF">
            <wp:simplePos x="0" y="0"/>
            <wp:positionH relativeFrom="column">
              <wp:posOffset>-15240</wp:posOffset>
            </wp:positionH>
            <wp:positionV relativeFrom="paragraph">
              <wp:posOffset>-609600</wp:posOffset>
            </wp:positionV>
            <wp:extent cx="2071370" cy="563245"/>
            <wp:effectExtent l="0" t="0" r="5080" b="8255"/>
            <wp:wrapNone/>
            <wp:docPr id="14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3341B5" w:rsidRPr="003341B5">
        <w:rPr>
          <w:noProof/>
          <w:lang w:eastAsia="en-GB"/>
        </w:rPr>
        <mc:AlternateContent>
          <mc:Choice Requires="wps">
            <w:drawing>
              <wp:anchor distT="0" distB="0" distL="114300" distR="114300" simplePos="0" relativeHeight="251702272" behindDoc="0" locked="0" layoutInCell="1" allowOverlap="1" wp14:anchorId="1CC36E2C" wp14:editId="10663E64">
                <wp:simplePos x="0" y="0"/>
                <wp:positionH relativeFrom="column">
                  <wp:posOffset>4535805</wp:posOffset>
                </wp:positionH>
                <wp:positionV relativeFrom="paragraph">
                  <wp:posOffset>363855</wp:posOffset>
                </wp:positionV>
                <wp:extent cx="4176395" cy="277495"/>
                <wp:effectExtent l="0" t="0" r="0" b="8255"/>
                <wp:wrapNone/>
                <wp:docPr id="30"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3943452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1CC36E2C" id="_x0000_s1044" type="#_x0000_t202" style="position:absolute;margin-left:357.15pt;margin-top:28.65pt;width:328.85pt;height:21.8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" fillcolor="#ffc000" stroked="f">
                <v:textbox style="mso-fit-shape-to-text:t">
                  <w:txbxContent>
                    <w:p w14:paraId="3943452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3341B5" w:rsidRPr="003341B5">
        <w:rPr>
          <w:noProof/>
          <w:lang w:eastAsia="en-GB"/>
        </w:rPr>
        <mc:AlternateContent>
          <mc:Choice Requires="wps">
            <w:drawing>
              <wp:anchor distT="0" distB="0" distL="114300" distR="114300" simplePos="0" relativeHeight="251701248" behindDoc="0" locked="0" layoutInCell="1" allowOverlap="1" wp14:anchorId="3D7442D8" wp14:editId="30351B02">
                <wp:simplePos x="0" y="0"/>
                <wp:positionH relativeFrom="column">
                  <wp:posOffset>-58420</wp:posOffset>
                </wp:positionH>
                <wp:positionV relativeFrom="paragraph">
                  <wp:posOffset>363855</wp:posOffset>
                </wp:positionV>
                <wp:extent cx="4389120" cy="277495"/>
                <wp:effectExtent l="0" t="0" r="0" b="8255"/>
                <wp:wrapNone/>
                <wp:docPr id="29"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6D6BB9D7"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3D7442D8" id="_x0000_s1045" type="#_x0000_t202" style="position:absolute;margin-left:-4.6pt;margin-top:28.65pt;width:345.6pt;height:21.8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" fillcolor="#ffc000" stroked="f">
                <v:textbox style="mso-fit-shape-to-text:t">
                  <w:txbxContent>
                    <w:p w14:paraId="6D6BB9D7"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003341B5" w:rsidRPr="003341B5">
        <w:t>All Creative Industries</w:t>
      </w:r>
      <w:bookmarkEnd w:id="134"/>
    </w:p>
    <w:p w14:paraId="2FCD5D82" w14:textId="77777777" w:rsidR="00CC03CF" w:rsidRDefault="00CC03CF" w:rsidP="00CC03CF"/>
    <w:p w14:paraId="74890004" w14:textId="77777777" w:rsidR="00CC03CF" w:rsidRDefault="00CC03CF" w:rsidP="00CC03CF"/>
    <w:p w14:paraId="46D297B5" w14:textId="77777777" w:rsidR="00CC03CF" w:rsidRDefault="00CC03CF" w:rsidP="00CC03CF"/>
    <w:p w14:paraId="1812D725" w14:textId="77777777" w:rsidR="00CC03CF" w:rsidRDefault="00CC03CF" w:rsidP="00CC03CF"/>
    <w:p w14:paraId="25D4587F" w14:textId="77777777" w:rsidR="00CC03CF" w:rsidRDefault="00CC03CF" w:rsidP="00CC03CF"/>
    <w:p w14:paraId="5E53C080" w14:textId="77777777" w:rsidR="00CC03CF" w:rsidRDefault="00CC03CF" w:rsidP="00CC03CF"/>
    <w:p w14:paraId="4E0CC976" w14:textId="77777777" w:rsidR="00CC03CF" w:rsidRDefault="00CC03CF" w:rsidP="00CC03CF"/>
    <w:p w14:paraId="5B99A156" w14:textId="77777777" w:rsidR="00CC03CF" w:rsidRDefault="00CC03CF" w:rsidP="00CC03CF"/>
    <w:p w14:paraId="2FCF488B" w14:textId="77777777" w:rsidR="00CC03CF" w:rsidRDefault="00CC03CF" w:rsidP="00CC03CF"/>
    <w:p w14:paraId="3E1ED057" w14:textId="77777777" w:rsidR="00CC03CF" w:rsidRDefault="00CC03CF" w:rsidP="00CC03CF"/>
    <w:p w14:paraId="3F2B7D43" w14:textId="77777777" w:rsidR="00CC03CF" w:rsidRDefault="00CC03CF" w:rsidP="00CC03CF"/>
    <w:p w14:paraId="02713D26" w14:textId="77777777" w:rsidR="00CC03CF" w:rsidRDefault="00CC03CF" w:rsidP="00CC03CF"/>
    <w:p w14:paraId="4D438B0F" w14:textId="77777777" w:rsidR="00CC03CF" w:rsidRDefault="00CC03CF" w:rsidP="00CC03CF"/>
    <w:p w14:paraId="333A9764" w14:textId="77777777" w:rsidR="00CC03CF" w:rsidRDefault="00CC03CF" w:rsidP="00CC03CF"/>
    <w:p w14:paraId="69CEB91B" w14:textId="77777777" w:rsidR="00CC03CF" w:rsidRDefault="00CC03CF" w:rsidP="00CC03CF"/>
    <w:p w14:paraId="3AA04296" w14:textId="77777777" w:rsidR="00CC03CF" w:rsidRDefault="00CC03CF" w:rsidP="00CC03CF"/>
    <w:p w14:paraId="31273F0C" w14:textId="77777777" w:rsidR="00CC03CF" w:rsidRDefault="00CC03CF" w:rsidP="00CC03CF"/>
    <w:p w14:paraId="49AA7EEF" w14:textId="77777777" w:rsidR="00F979B3" w:rsidRDefault="00F979B3" w:rsidP="00CC03CF">
      <w:pPr>
        <w:jc w:val="both"/>
        <w:rPr>
          <w:rFonts w:cstheme="minorHAnsi"/>
          <w:b/>
        </w:rPr>
        <w:sectPr w:rsidR="00F979B3" w:rsidSect="008130E1">
          <w:pgSz w:w="16840" w:h="11910" w:orient="landscape"/>
          <w:pgMar w:top="1678" w:right="992" w:bottom="1338" w:left="278" w:header="720" w:footer="720" w:gutter="0"/>
          <w:cols w:space="720"/>
          <w:noEndnote/>
        </w:sectPr>
      </w:pPr>
    </w:p>
    <w:p w14:paraId="2CD46CEB" w14:textId="77777777" w:rsidR="00F979B3" w:rsidRDefault="00F979B3" w:rsidP="00CC03CF">
      <w:pPr>
        <w:jc w:val="both"/>
        <w:rPr>
          <w:rFonts w:cstheme="minorHAnsi"/>
          <w:b/>
        </w:rPr>
      </w:pPr>
    </w:p>
    <w:p w14:paraId="6C6341E5" w14:textId="77777777" w:rsidR="00F979B3" w:rsidRDefault="00F979B3" w:rsidP="00CC03CF">
      <w:pPr>
        <w:jc w:val="both"/>
        <w:rPr>
          <w:rFonts w:cstheme="minorHAnsi"/>
          <w:b/>
        </w:rPr>
      </w:pPr>
    </w:p>
    <w:p w14:paraId="36E3D5D1" w14:textId="77777777" w:rsidR="00F979B3" w:rsidRDefault="00F979B3" w:rsidP="00CC03CF">
      <w:pPr>
        <w:jc w:val="both"/>
        <w:rPr>
          <w:rFonts w:cstheme="minorHAnsi"/>
          <w:b/>
        </w:rPr>
      </w:pPr>
    </w:p>
    <w:p w14:paraId="5D8E94DB" w14:textId="77777777" w:rsidR="00F979B3" w:rsidRDefault="00F979B3" w:rsidP="00CC03CF">
      <w:pPr>
        <w:jc w:val="both"/>
        <w:rPr>
          <w:rFonts w:cstheme="minorHAnsi"/>
          <w:b/>
        </w:rPr>
      </w:pPr>
    </w:p>
    <w:p w14:paraId="41F17EE8" w14:textId="77777777" w:rsidR="00F979B3" w:rsidRDefault="00F979B3" w:rsidP="00CC03CF">
      <w:pPr>
        <w:jc w:val="both"/>
        <w:rPr>
          <w:rFonts w:cstheme="minorHAnsi"/>
          <w:b/>
        </w:rPr>
      </w:pPr>
    </w:p>
    <w:p w14:paraId="689E72F4" w14:textId="77777777" w:rsidR="00CC03CF" w:rsidRPr="00CC03CF" w:rsidRDefault="00CC03CF" w:rsidP="00CC03CF">
      <w:pPr>
        <w:jc w:val="both"/>
        <w:rPr>
          <w:rFonts w:cstheme="minorHAnsi"/>
          <w:b/>
        </w:rPr>
      </w:pPr>
      <w:r w:rsidRPr="00CC03CF">
        <w:rPr>
          <w:rFonts w:cstheme="minorHAnsi"/>
          <w:b/>
        </w:rPr>
        <w:t xml:space="preserve">The </w:t>
      </w:r>
      <w:r>
        <w:rPr>
          <w:rFonts w:cstheme="minorHAnsi"/>
          <w:b/>
        </w:rPr>
        <w:t>Underlying Data</w:t>
      </w:r>
    </w:p>
    <w:p w14:paraId="21ACF154" w14:textId="77777777" w:rsidR="00CC03CF" w:rsidRDefault="00CC03CF" w:rsidP="00CC03CF">
      <w:r>
        <w:t>The embedded file</w:t>
      </w:r>
      <w:r w:rsidR="000634FD">
        <w:t xml:space="preserve"> below,</w:t>
      </w:r>
      <w:r>
        <w:t xml:space="preserve"> as a excel spreadsheet</w:t>
      </w:r>
      <w:r w:rsidR="000634FD">
        <w:t>,</w:t>
      </w:r>
      <w:r>
        <w:t xml:space="preserve"> provides the underlying data and analysis used to produce the maps </w:t>
      </w:r>
      <w:r w:rsidR="000634FD">
        <w:t xml:space="preserve">on pp.4-13. Please read the section on notes and caveats relating to the use of this data on p. </w:t>
      </w:r>
      <w:r w:rsidR="000634FD" w:rsidRPr="000634FD">
        <w:rPr>
          <w:highlight w:val="yellow"/>
        </w:rPr>
        <w:t>XX</w:t>
      </w:r>
      <w:r w:rsidR="000634FD">
        <w:t xml:space="preserve"> before undertaking any further analysis.</w:t>
      </w:r>
    </w:p>
    <w:p w14:paraId="02B2F292" w14:textId="77777777" w:rsidR="000634FD" w:rsidRDefault="000634FD" w:rsidP="00CC03CF"/>
    <w:bookmarkStart w:id="135" w:name="_MON_1569426447"/>
    <w:bookmarkEnd w:id="135"/>
    <w:p w14:paraId="2610705B" w14:textId="77777777" w:rsidR="00CC03CF" w:rsidRPr="00CC03CF" w:rsidRDefault="006221D8" w:rsidP="00CC03CF">
      <w:r>
        <w:object w:dxaOrig="2040" w:dyaOrig="1320" w14:anchorId="0059DA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85pt;height:65.85pt" o:ole="">
            <v:imagedata r:id="rId33" o:title=""/>
          </v:shape>
          <o:OLEObject Type="Embed" ProgID="Excel.Sheet.8" ShapeID="_x0000_i1025" DrawAspect="Icon" ObjectID="_1569695002" r:id="rId34"/>
        </w:object>
      </w:r>
    </w:p>
    <w:sectPr w:rsidR="00CC03CF" w:rsidRPr="00CC03CF" w:rsidSect="00F979B3">
      <w:pgSz w:w="11910" w:h="16840"/>
      <w:pgMar w:top="992" w:right="1338" w:bottom="278" w:left="1678"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4" w:author="Sumi David" w:date="2017-10-13T18:53:00Z" w:initials="SD">
    <w:p w14:paraId="6CD9CB90" w14:textId="77777777" w:rsidR="00CC03CF" w:rsidRDefault="00CC03CF">
      <w:pPr>
        <w:pStyle w:val="CommentText"/>
      </w:pPr>
      <w:r>
        <w:rPr>
          <w:rStyle w:val="CommentReference"/>
        </w:rPr>
        <w:annotationRef/>
      </w:r>
      <w:r>
        <w:t>Juan – I would be grateful if you could also review p.14 if there is anything we need to cross-reference or you think we should add there?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D9CB9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914F52" w14:textId="77777777" w:rsidR="003A0B27" w:rsidRDefault="003A0B27" w:rsidP="008130E1">
      <w:pPr>
        <w:spacing w:after="0" w:line="240" w:lineRule="auto"/>
      </w:pPr>
      <w:r>
        <w:separator/>
      </w:r>
    </w:p>
  </w:endnote>
  <w:endnote w:type="continuationSeparator" w:id="0">
    <w:p w14:paraId="2CD47C51" w14:textId="77777777" w:rsidR="003A0B27" w:rsidRDefault="003A0B27" w:rsidP="00813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6562967"/>
      <w:docPartObj>
        <w:docPartGallery w:val="Page Numbers (Bottom of Page)"/>
        <w:docPartUnique/>
      </w:docPartObj>
    </w:sdtPr>
    <w:sdtEndPr>
      <w:rPr>
        <w:color w:val="808080" w:themeColor="background1" w:themeShade="80"/>
        <w:spacing w:val="60"/>
      </w:rPr>
    </w:sdtEndPr>
    <w:sdtContent>
      <w:p w14:paraId="7C54C9F4" w14:textId="77777777" w:rsidR="00F979B3" w:rsidRDefault="00F979B3">
        <w:pPr>
          <w:pStyle w:val="Footer"/>
          <w:pBdr>
            <w:top w:val="single" w:sz="4" w:space="1" w:color="D9D9D9" w:themeColor="background1" w:themeShade="D9"/>
          </w:pBdr>
          <w:jc w:val="right"/>
        </w:pPr>
        <w:r>
          <w:fldChar w:fldCharType="begin"/>
        </w:r>
        <w:r>
          <w:instrText xml:space="preserve"> PAGE   \* MERGEFORMAT </w:instrText>
        </w:r>
        <w:r>
          <w:fldChar w:fldCharType="separate"/>
        </w:r>
        <w:r w:rsidR="00E13B0E">
          <w:rPr>
            <w:noProof/>
          </w:rPr>
          <w:t>1</w:t>
        </w:r>
        <w:r>
          <w:rPr>
            <w:noProof/>
          </w:rPr>
          <w:fldChar w:fldCharType="end"/>
        </w:r>
        <w:r>
          <w:t xml:space="preserve"> | </w:t>
        </w:r>
        <w:r>
          <w:rPr>
            <w:color w:val="808080" w:themeColor="background1" w:themeShade="80"/>
            <w:spacing w:val="60"/>
          </w:rPr>
          <w:t>Page</w:t>
        </w:r>
      </w:p>
    </w:sdtContent>
  </w:sdt>
  <w:p w14:paraId="5BD48D86" w14:textId="77777777" w:rsidR="00F979B3" w:rsidRDefault="00F979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6A845E" w14:textId="77777777" w:rsidR="003A0B27" w:rsidRDefault="003A0B27" w:rsidP="008130E1">
      <w:pPr>
        <w:spacing w:after="0" w:line="240" w:lineRule="auto"/>
      </w:pPr>
      <w:r>
        <w:separator/>
      </w:r>
    </w:p>
  </w:footnote>
  <w:footnote w:type="continuationSeparator" w:id="0">
    <w:p w14:paraId="28C5B50F" w14:textId="77777777" w:rsidR="003A0B27" w:rsidRDefault="003A0B27" w:rsidP="008130E1">
      <w:pPr>
        <w:spacing w:after="0" w:line="240" w:lineRule="auto"/>
      </w:pPr>
      <w:r>
        <w:continuationSeparator/>
      </w:r>
    </w:p>
  </w:footnote>
  <w:footnote w:id="1">
    <w:p w14:paraId="4BAE4B5C" w14:textId="77777777" w:rsidR="007556DD" w:rsidRDefault="007556DD">
      <w:pPr>
        <w:pStyle w:val="FootnoteText"/>
      </w:pPr>
      <w:r>
        <w:rPr>
          <w:rStyle w:val="FootnoteReference"/>
        </w:rPr>
        <w:footnoteRef/>
      </w:r>
      <w:r>
        <w:t xml:space="preserve"> </w:t>
      </w:r>
      <w:hyperlink r:id="rId1" w:history="1">
        <w:r w:rsidRPr="00A35FF0">
          <w:rPr>
            <w:rStyle w:val="Hyperlink"/>
          </w:rPr>
          <w:t>http://www.nesta.org.uk/sites/default/files/the_geography_of_creativity_in_the_uk.pdf</w:t>
        </w:r>
      </w:hyperlink>
      <w:r>
        <w:t xml:space="preserve"> and the data made available by NESTA </w:t>
      </w:r>
      <w:hyperlink r:id="rId2" w:history="1">
        <w:r w:rsidRPr="00A35FF0">
          <w:rPr>
            <w:rStyle w:val="Hyperlink"/>
          </w:rPr>
          <w:t>http://www.nesta.org.uk/publications/geography-creativity-uk</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A8B40" w14:textId="77777777" w:rsidR="008130E1" w:rsidRDefault="008130E1" w:rsidP="00E53E93">
    <w:pPr>
      <w:pStyle w:val="Header"/>
      <w:tabs>
        <w:tab w:val="clear" w:pos="4513"/>
        <w:tab w:val="clear" w:pos="9026"/>
        <w:tab w:val="right" w:pos="14034"/>
      </w:tabs>
    </w:pPr>
    <w:r>
      <w:rPr>
        <w:noProof/>
        <w:position w:val="-22"/>
        <w:sz w:val="20"/>
        <w:szCs w:val="20"/>
        <w:lang w:eastAsia="en-GB"/>
      </w:rPr>
      <w:drawing>
        <wp:anchor distT="0" distB="0" distL="114300" distR="114300" simplePos="0" relativeHeight="251659264" behindDoc="0" locked="0" layoutInCell="1" allowOverlap="1" wp14:anchorId="6956224F" wp14:editId="286F2A16">
          <wp:simplePos x="0" y="0"/>
          <wp:positionH relativeFrom="column">
            <wp:posOffset>4306342</wp:posOffset>
          </wp:positionH>
          <wp:positionV relativeFrom="paragraph">
            <wp:posOffset>-264947</wp:posOffset>
          </wp:positionV>
          <wp:extent cx="1594485" cy="687705"/>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4485" cy="6877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D7DA1"/>
    <w:multiLevelType w:val="hybridMultilevel"/>
    <w:tmpl w:val="C186A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0E96DEF"/>
    <w:multiLevelType w:val="multilevel"/>
    <w:tmpl w:val="5996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8520D15"/>
    <w:multiLevelType w:val="hybridMultilevel"/>
    <w:tmpl w:val="829E8C7C"/>
    <w:lvl w:ilvl="0" w:tplc="4EEC39BE">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A263386"/>
    <w:multiLevelType w:val="hybridMultilevel"/>
    <w:tmpl w:val="A628F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B9F3EFC"/>
    <w:multiLevelType w:val="hybridMultilevel"/>
    <w:tmpl w:val="0956A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an Mateos-Garcia">
    <w15:presenceInfo w15:providerId="None" w15:userId="Juan Mateos-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18F"/>
    <w:rsid w:val="000634FD"/>
    <w:rsid w:val="000E0689"/>
    <w:rsid w:val="00123BFC"/>
    <w:rsid w:val="001D1278"/>
    <w:rsid w:val="00247DFC"/>
    <w:rsid w:val="002A306A"/>
    <w:rsid w:val="002C1091"/>
    <w:rsid w:val="003341B5"/>
    <w:rsid w:val="0038025B"/>
    <w:rsid w:val="003A0B27"/>
    <w:rsid w:val="004218F9"/>
    <w:rsid w:val="004D5085"/>
    <w:rsid w:val="005428F3"/>
    <w:rsid w:val="005441EA"/>
    <w:rsid w:val="0057118F"/>
    <w:rsid w:val="006221D8"/>
    <w:rsid w:val="00665711"/>
    <w:rsid w:val="007068B7"/>
    <w:rsid w:val="007314D7"/>
    <w:rsid w:val="007556DD"/>
    <w:rsid w:val="007609B5"/>
    <w:rsid w:val="007612BC"/>
    <w:rsid w:val="008130E1"/>
    <w:rsid w:val="0097512C"/>
    <w:rsid w:val="009A3E21"/>
    <w:rsid w:val="009B6F2B"/>
    <w:rsid w:val="00AD557E"/>
    <w:rsid w:val="00AE1E76"/>
    <w:rsid w:val="00B65CBE"/>
    <w:rsid w:val="00C4021F"/>
    <w:rsid w:val="00CC03CF"/>
    <w:rsid w:val="00CD412F"/>
    <w:rsid w:val="00D100B3"/>
    <w:rsid w:val="00D37F7D"/>
    <w:rsid w:val="00E13B0E"/>
    <w:rsid w:val="00E53E93"/>
    <w:rsid w:val="00EB3E27"/>
    <w:rsid w:val="00F721AC"/>
    <w:rsid w:val="00F979B3"/>
    <w:rsid w:val="00FE6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6137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8130E1"/>
    <w:pPr>
      <w:keepNext/>
      <w:keepLines/>
      <w:spacing w:before="200" w:after="0"/>
      <w:outlineLvl w:val="1"/>
    </w:pPr>
    <w:rPr>
      <w:rFonts w:eastAsiaTheme="majorEastAsia" w:cstheme="majorBidi"/>
      <w:b/>
      <w:bCs/>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11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18F"/>
    <w:rPr>
      <w:rFonts w:ascii="Tahoma" w:hAnsi="Tahoma" w:cs="Tahoma"/>
      <w:sz w:val="16"/>
      <w:szCs w:val="16"/>
    </w:rPr>
  </w:style>
  <w:style w:type="paragraph" w:styleId="ListParagraph">
    <w:name w:val="List Paragraph"/>
    <w:basedOn w:val="Normal"/>
    <w:uiPriority w:val="1"/>
    <w:qFormat/>
    <w:rsid w:val="0057118F"/>
    <w:pPr>
      <w:autoSpaceDE w:val="0"/>
      <w:autoSpaceDN w:val="0"/>
      <w:adjustRightInd w:val="0"/>
      <w:spacing w:after="0" w:line="240" w:lineRule="auto"/>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8130E1"/>
    <w:rPr>
      <w:rFonts w:eastAsiaTheme="majorEastAsia" w:cstheme="majorBidi"/>
      <w:b/>
      <w:bCs/>
      <w:color w:val="000000" w:themeColor="text1"/>
      <w:sz w:val="24"/>
      <w:szCs w:val="26"/>
    </w:rPr>
  </w:style>
  <w:style w:type="paragraph" w:styleId="NormalWeb">
    <w:name w:val="Normal (Web)"/>
    <w:basedOn w:val="Normal"/>
    <w:uiPriority w:val="99"/>
    <w:semiHidden/>
    <w:unhideWhenUsed/>
    <w:rsid w:val="008130E1"/>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Header">
    <w:name w:val="header"/>
    <w:basedOn w:val="Normal"/>
    <w:link w:val="HeaderChar"/>
    <w:uiPriority w:val="99"/>
    <w:unhideWhenUsed/>
    <w:rsid w:val="008130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30E1"/>
  </w:style>
  <w:style w:type="paragraph" w:styleId="Footer">
    <w:name w:val="footer"/>
    <w:basedOn w:val="Normal"/>
    <w:link w:val="FooterChar"/>
    <w:uiPriority w:val="99"/>
    <w:unhideWhenUsed/>
    <w:rsid w:val="008130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30E1"/>
  </w:style>
  <w:style w:type="paragraph" w:styleId="TOC2">
    <w:name w:val="toc 2"/>
    <w:basedOn w:val="Normal"/>
    <w:next w:val="Normal"/>
    <w:autoRedefine/>
    <w:uiPriority w:val="39"/>
    <w:unhideWhenUsed/>
    <w:rsid w:val="004D5085"/>
    <w:pPr>
      <w:tabs>
        <w:tab w:val="right" w:pos="8364"/>
      </w:tabs>
      <w:spacing w:after="240"/>
      <w:ind w:left="220"/>
    </w:pPr>
  </w:style>
  <w:style w:type="character" w:styleId="Hyperlink">
    <w:name w:val="Hyperlink"/>
    <w:basedOn w:val="DefaultParagraphFont"/>
    <w:uiPriority w:val="99"/>
    <w:unhideWhenUsed/>
    <w:rsid w:val="001D1278"/>
    <w:rPr>
      <w:color w:val="0000FF" w:themeColor="hyperlink"/>
      <w:u w:val="single"/>
    </w:rPr>
  </w:style>
  <w:style w:type="paragraph" w:styleId="FootnoteText">
    <w:name w:val="footnote text"/>
    <w:basedOn w:val="Normal"/>
    <w:link w:val="FootnoteTextChar"/>
    <w:uiPriority w:val="99"/>
    <w:semiHidden/>
    <w:unhideWhenUsed/>
    <w:rsid w:val="007556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56DD"/>
    <w:rPr>
      <w:sz w:val="20"/>
      <w:szCs w:val="20"/>
    </w:rPr>
  </w:style>
  <w:style w:type="character" w:styleId="FootnoteReference">
    <w:name w:val="footnote reference"/>
    <w:basedOn w:val="DefaultParagraphFont"/>
    <w:uiPriority w:val="99"/>
    <w:semiHidden/>
    <w:unhideWhenUsed/>
    <w:rsid w:val="007556DD"/>
    <w:rPr>
      <w:vertAlign w:val="superscript"/>
    </w:rPr>
  </w:style>
  <w:style w:type="character" w:styleId="CommentReference">
    <w:name w:val="annotation reference"/>
    <w:basedOn w:val="DefaultParagraphFont"/>
    <w:uiPriority w:val="99"/>
    <w:semiHidden/>
    <w:unhideWhenUsed/>
    <w:rsid w:val="00EB3E27"/>
    <w:rPr>
      <w:sz w:val="16"/>
      <w:szCs w:val="16"/>
    </w:rPr>
  </w:style>
  <w:style w:type="paragraph" w:styleId="CommentText">
    <w:name w:val="annotation text"/>
    <w:basedOn w:val="Normal"/>
    <w:link w:val="CommentTextChar"/>
    <w:uiPriority w:val="99"/>
    <w:semiHidden/>
    <w:unhideWhenUsed/>
    <w:rsid w:val="00EB3E27"/>
    <w:pPr>
      <w:spacing w:line="240" w:lineRule="auto"/>
    </w:pPr>
    <w:rPr>
      <w:sz w:val="20"/>
      <w:szCs w:val="20"/>
    </w:rPr>
  </w:style>
  <w:style w:type="character" w:customStyle="1" w:styleId="CommentTextChar">
    <w:name w:val="Comment Text Char"/>
    <w:basedOn w:val="DefaultParagraphFont"/>
    <w:link w:val="CommentText"/>
    <w:uiPriority w:val="99"/>
    <w:semiHidden/>
    <w:rsid w:val="00EB3E27"/>
    <w:rPr>
      <w:sz w:val="20"/>
      <w:szCs w:val="20"/>
    </w:rPr>
  </w:style>
  <w:style w:type="paragraph" w:styleId="CommentSubject">
    <w:name w:val="annotation subject"/>
    <w:basedOn w:val="CommentText"/>
    <w:next w:val="CommentText"/>
    <w:link w:val="CommentSubjectChar"/>
    <w:uiPriority w:val="99"/>
    <w:semiHidden/>
    <w:unhideWhenUsed/>
    <w:rsid w:val="00EB3E27"/>
    <w:rPr>
      <w:b/>
      <w:bCs/>
    </w:rPr>
  </w:style>
  <w:style w:type="character" w:customStyle="1" w:styleId="CommentSubjectChar">
    <w:name w:val="Comment Subject Char"/>
    <w:basedOn w:val="CommentTextChar"/>
    <w:link w:val="CommentSubject"/>
    <w:uiPriority w:val="99"/>
    <w:semiHidden/>
    <w:rsid w:val="00EB3E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98198">
      <w:bodyDiv w:val="1"/>
      <w:marLeft w:val="0"/>
      <w:marRight w:val="0"/>
      <w:marTop w:val="0"/>
      <w:marBottom w:val="0"/>
      <w:divBdr>
        <w:top w:val="none" w:sz="0" w:space="0" w:color="auto"/>
        <w:left w:val="none" w:sz="0" w:space="0" w:color="auto"/>
        <w:bottom w:val="none" w:sz="0" w:space="0" w:color="auto"/>
        <w:right w:val="none" w:sz="0" w:space="0" w:color="auto"/>
      </w:divBdr>
    </w:div>
    <w:div w:id="1817405667">
      <w:bodyDiv w:val="1"/>
      <w:marLeft w:val="0"/>
      <w:marRight w:val="0"/>
      <w:marTop w:val="0"/>
      <w:marBottom w:val="0"/>
      <w:divBdr>
        <w:top w:val="none" w:sz="0" w:space="0" w:color="auto"/>
        <w:left w:val="none" w:sz="0" w:space="0" w:color="auto"/>
        <w:bottom w:val="none" w:sz="0" w:space="0" w:color="auto"/>
        <w:right w:val="none" w:sz="0" w:space="0" w:color="auto"/>
      </w:divBdr>
      <w:divsChild>
        <w:div w:id="1389185434">
          <w:marLeft w:val="0"/>
          <w:marRight w:val="0"/>
          <w:marTop w:val="0"/>
          <w:marBottom w:val="0"/>
          <w:divBdr>
            <w:top w:val="none" w:sz="0" w:space="0" w:color="auto"/>
            <w:left w:val="none" w:sz="0" w:space="0" w:color="auto"/>
            <w:bottom w:val="none" w:sz="0" w:space="0" w:color="auto"/>
            <w:right w:val="none" w:sz="0" w:space="0" w:color="auto"/>
          </w:divBdr>
        </w:div>
        <w:div w:id="1426808117">
          <w:marLeft w:val="0"/>
          <w:marRight w:val="0"/>
          <w:marTop w:val="0"/>
          <w:marBottom w:val="0"/>
          <w:divBdr>
            <w:top w:val="none" w:sz="0" w:space="0" w:color="auto"/>
            <w:left w:val="none" w:sz="0" w:space="0" w:color="auto"/>
            <w:bottom w:val="none" w:sz="0" w:space="0" w:color="auto"/>
            <w:right w:val="none" w:sz="0" w:space="0" w:color="auto"/>
          </w:divBdr>
          <w:divsChild>
            <w:div w:id="641425697">
              <w:marLeft w:val="0"/>
              <w:marRight w:val="0"/>
              <w:marTop w:val="0"/>
              <w:marBottom w:val="0"/>
              <w:divBdr>
                <w:top w:val="none" w:sz="0" w:space="0" w:color="auto"/>
                <w:left w:val="none" w:sz="0" w:space="0" w:color="auto"/>
                <w:bottom w:val="none" w:sz="0" w:space="0" w:color="auto"/>
                <w:right w:val="none" w:sz="0" w:space="0" w:color="auto"/>
              </w:divBdr>
            </w:div>
            <w:div w:id="1194924756">
              <w:marLeft w:val="0"/>
              <w:marRight w:val="0"/>
              <w:marTop w:val="0"/>
              <w:marBottom w:val="0"/>
              <w:divBdr>
                <w:top w:val="none" w:sz="0" w:space="0" w:color="auto"/>
                <w:left w:val="none" w:sz="0" w:space="0" w:color="auto"/>
                <w:bottom w:val="none" w:sz="0" w:space="0" w:color="auto"/>
                <w:right w:val="none" w:sz="0" w:space="0" w:color="auto"/>
              </w:divBdr>
            </w:div>
            <w:div w:id="918445347">
              <w:marLeft w:val="0"/>
              <w:marRight w:val="0"/>
              <w:marTop w:val="0"/>
              <w:marBottom w:val="0"/>
              <w:divBdr>
                <w:top w:val="none" w:sz="0" w:space="0" w:color="auto"/>
                <w:left w:val="none" w:sz="0" w:space="0" w:color="auto"/>
                <w:bottom w:val="none" w:sz="0" w:space="0" w:color="auto"/>
                <w:right w:val="none" w:sz="0" w:space="0" w:color="auto"/>
              </w:divBdr>
            </w:div>
            <w:div w:id="5109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5260">
      <w:bodyDiv w:val="1"/>
      <w:marLeft w:val="0"/>
      <w:marRight w:val="0"/>
      <w:marTop w:val="0"/>
      <w:marBottom w:val="0"/>
      <w:divBdr>
        <w:top w:val="none" w:sz="0" w:space="0" w:color="auto"/>
        <w:left w:val="none" w:sz="0" w:space="0" w:color="auto"/>
        <w:bottom w:val="none" w:sz="0" w:space="0" w:color="auto"/>
        <w:right w:val="none" w:sz="0" w:space="0" w:color="auto"/>
      </w:divBdr>
      <w:divsChild>
        <w:div w:id="491990269">
          <w:marLeft w:val="0"/>
          <w:marRight w:val="0"/>
          <w:marTop w:val="0"/>
          <w:marBottom w:val="0"/>
          <w:divBdr>
            <w:top w:val="none" w:sz="0" w:space="0" w:color="auto"/>
            <w:left w:val="none" w:sz="0" w:space="0" w:color="auto"/>
            <w:bottom w:val="none" w:sz="0" w:space="0" w:color="auto"/>
            <w:right w:val="none" w:sz="0" w:space="0" w:color="auto"/>
          </w:divBdr>
        </w:div>
        <w:div w:id="192694762">
          <w:marLeft w:val="0"/>
          <w:marRight w:val="0"/>
          <w:marTop w:val="0"/>
          <w:marBottom w:val="0"/>
          <w:divBdr>
            <w:top w:val="none" w:sz="0" w:space="0" w:color="auto"/>
            <w:left w:val="none" w:sz="0" w:space="0" w:color="auto"/>
            <w:bottom w:val="none" w:sz="0" w:space="0" w:color="auto"/>
            <w:right w:val="none" w:sz="0" w:space="0" w:color="auto"/>
          </w:divBdr>
        </w:div>
        <w:div w:id="951745352">
          <w:marLeft w:val="0"/>
          <w:marRight w:val="0"/>
          <w:marTop w:val="0"/>
          <w:marBottom w:val="0"/>
          <w:divBdr>
            <w:top w:val="none" w:sz="0" w:space="0" w:color="auto"/>
            <w:left w:val="none" w:sz="0" w:space="0" w:color="auto"/>
            <w:bottom w:val="none" w:sz="0" w:space="0" w:color="auto"/>
            <w:right w:val="none" w:sz="0" w:space="0" w:color="auto"/>
          </w:divBdr>
        </w:div>
        <w:div w:id="358160678">
          <w:marLeft w:val="0"/>
          <w:marRight w:val="0"/>
          <w:marTop w:val="0"/>
          <w:marBottom w:val="0"/>
          <w:divBdr>
            <w:top w:val="none" w:sz="0" w:space="0" w:color="auto"/>
            <w:left w:val="none" w:sz="0" w:space="0" w:color="auto"/>
            <w:bottom w:val="none" w:sz="0" w:space="0" w:color="auto"/>
            <w:right w:val="none" w:sz="0" w:space="0" w:color="auto"/>
          </w:divBdr>
        </w:div>
        <w:div w:id="1283536899">
          <w:marLeft w:val="0"/>
          <w:marRight w:val="0"/>
          <w:marTop w:val="0"/>
          <w:marBottom w:val="0"/>
          <w:divBdr>
            <w:top w:val="none" w:sz="0" w:space="0" w:color="auto"/>
            <w:left w:val="none" w:sz="0" w:space="0" w:color="auto"/>
            <w:bottom w:val="none" w:sz="0" w:space="0" w:color="auto"/>
            <w:right w:val="none" w:sz="0" w:space="0" w:color="auto"/>
          </w:divBdr>
        </w:div>
        <w:div w:id="1420296535">
          <w:marLeft w:val="0"/>
          <w:marRight w:val="0"/>
          <w:marTop w:val="0"/>
          <w:marBottom w:val="0"/>
          <w:divBdr>
            <w:top w:val="none" w:sz="0" w:space="0" w:color="auto"/>
            <w:left w:val="none" w:sz="0" w:space="0" w:color="auto"/>
            <w:bottom w:val="none" w:sz="0" w:space="0" w:color="auto"/>
            <w:right w:val="none" w:sz="0" w:space="0" w:color="auto"/>
          </w:divBdr>
        </w:div>
        <w:div w:id="1626157957">
          <w:marLeft w:val="0"/>
          <w:marRight w:val="0"/>
          <w:marTop w:val="0"/>
          <w:marBottom w:val="0"/>
          <w:divBdr>
            <w:top w:val="none" w:sz="0" w:space="0" w:color="auto"/>
            <w:left w:val="none" w:sz="0" w:space="0" w:color="auto"/>
            <w:bottom w:val="none" w:sz="0" w:space="0" w:color="auto"/>
            <w:right w:val="none" w:sz="0" w:space="0" w:color="auto"/>
          </w:divBdr>
        </w:div>
        <w:div w:id="2097939581">
          <w:marLeft w:val="0"/>
          <w:marRight w:val="0"/>
          <w:marTop w:val="0"/>
          <w:marBottom w:val="0"/>
          <w:divBdr>
            <w:top w:val="none" w:sz="0" w:space="0" w:color="auto"/>
            <w:left w:val="none" w:sz="0" w:space="0" w:color="auto"/>
            <w:bottom w:val="none" w:sz="0" w:space="0" w:color="auto"/>
            <w:right w:val="none" w:sz="0" w:space="0" w:color="auto"/>
          </w:divBdr>
        </w:div>
        <w:div w:id="1115758261">
          <w:marLeft w:val="0"/>
          <w:marRight w:val="0"/>
          <w:marTop w:val="0"/>
          <w:marBottom w:val="0"/>
          <w:divBdr>
            <w:top w:val="none" w:sz="0" w:space="0" w:color="auto"/>
            <w:left w:val="none" w:sz="0" w:space="0" w:color="auto"/>
            <w:bottom w:val="none" w:sz="0" w:space="0" w:color="auto"/>
            <w:right w:val="none" w:sz="0" w:space="0" w:color="auto"/>
          </w:divBdr>
        </w:div>
        <w:div w:id="286590312">
          <w:marLeft w:val="0"/>
          <w:marRight w:val="0"/>
          <w:marTop w:val="0"/>
          <w:marBottom w:val="0"/>
          <w:divBdr>
            <w:top w:val="none" w:sz="0" w:space="0" w:color="auto"/>
            <w:left w:val="none" w:sz="0" w:space="0" w:color="auto"/>
            <w:bottom w:val="none" w:sz="0" w:space="0" w:color="auto"/>
            <w:right w:val="none" w:sz="0" w:space="0" w:color="auto"/>
          </w:divBdr>
        </w:div>
        <w:div w:id="2130859110">
          <w:marLeft w:val="0"/>
          <w:marRight w:val="0"/>
          <w:marTop w:val="0"/>
          <w:marBottom w:val="0"/>
          <w:divBdr>
            <w:top w:val="none" w:sz="0" w:space="0" w:color="auto"/>
            <w:left w:val="none" w:sz="0" w:space="0" w:color="auto"/>
            <w:bottom w:val="none" w:sz="0" w:space="0" w:color="auto"/>
            <w:right w:val="none" w:sz="0" w:space="0" w:color="auto"/>
          </w:divBdr>
        </w:div>
        <w:div w:id="1872181215">
          <w:marLeft w:val="0"/>
          <w:marRight w:val="0"/>
          <w:marTop w:val="0"/>
          <w:marBottom w:val="0"/>
          <w:divBdr>
            <w:top w:val="none" w:sz="0" w:space="0" w:color="auto"/>
            <w:left w:val="none" w:sz="0" w:space="0" w:color="auto"/>
            <w:bottom w:val="none" w:sz="0" w:space="0" w:color="auto"/>
            <w:right w:val="none" w:sz="0" w:space="0" w:color="auto"/>
          </w:divBdr>
        </w:div>
        <w:div w:id="1869160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3.emf"/><Relationship Id="rId34" Type="http://schemas.openxmlformats.org/officeDocument/2006/relationships/oleObject" Target="embeddings/Microsoft_Excel_97_-_2004_Worksheet1.xls"/><Relationship Id="rId35" Type="http://schemas.openxmlformats.org/officeDocument/2006/relationships/fontTable" Target="fontTable.xml"/><Relationship Id="rId36" Type="http://schemas.microsoft.com/office/2011/relationships/people" Target="peop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nesta.org.uk/sites/default/files/the_geography_of_creativity_in_the_uk.pdf" TargetMode="External"/><Relationship Id="rId2" Type="http://schemas.openxmlformats.org/officeDocument/2006/relationships/hyperlink" Target="http://www.nesta.org.uk/publications/geography-creativity-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51BCAC-F673-CD42-BF36-F7D7805D24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1252</Words>
  <Characters>7139</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UK SBS</Company>
  <LinksUpToDate>false</LinksUpToDate>
  <CharactersWithSpaces>8375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 David</dc:creator>
  <cp:lastModifiedBy>Juan Mateos-Garcia</cp:lastModifiedBy>
  <cp:revision>4</cp:revision>
  <dcterms:created xsi:type="dcterms:W3CDTF">2017-10-16T20:29:00Z</dcterms:created>
  <dcterms:modified xsi:type="dcterms:W3CDTF">2017-10-16T20:37:00Z</dcterms:modified>
</cp:coreProperties>
</file>